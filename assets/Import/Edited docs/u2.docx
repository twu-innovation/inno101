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A632BD" w:rsidRDefault="00A63597" w14:paraId="18719CAA" w14:textId="0A36867E">
      <w:pPr>
        <w:pStyle w:val="Heading1"/>
      </w:pPr>
      <w:bookmarkStart w:name="discovering-and-curating-resources" w:id="0"/>
      <w:r w:rsidR="00A63597">
        <w:rPr/>
        <w:t xml:space="preserve">Unit </w:t>
      </w:r>
      <w:r w:rsidR="00A632BD">
        <w:rPr/>
        <w:t>2</w:t>
      </w:r>
      <w:r w:rsidR="00A63597">
        <w:rPr/>
        <w:t>:</w:t>
      </w:r>
      <w:r w:rsidR="00A632BD">
        <w:rPr/>
        <w:t xml:space="preserve"> Discovering and Curating Resources</w:t>
      </w:r>
    </w:p>
    <w:p w:rsidR="00A632BD" w:rsidRDefault="00A632BD" w14:paraId="5993F182" w14:textId="77777777">
      <w:pPr>
        <w:pStyle w:val="Heading2"/>
      </w:pPr>
      <w:bookmarkStart w:name="overview-1" w:id="4"/>
      <w:r>
        <w:t>Overview</w:t>
      </w:r>
    </w:p>
    <w:p w:rsidR="00A632BD" w:rsidRDefault="00A632BD" w14:paraId="1BA4FA92" w14:textId="3AF76B53">
      <w:pPr>
        <w:pStyle w:val="FirstParagraph"/>
      </w:pPr>
      <w:r w:rsidR="00A632BD">
        <w:rPr/>
        <w:t xml:space="preserve">In this module, </w:t>
      </w:r>
      <w:r w:rsidR="00A632BD">
        <w:rPr/>
        <w:t>we’ll</w:t>
      </w:r>
      <w:r w:rsidR="00A632BD">
        <w:rPr/>
        <w:t xml:space="preserve"> dive into three important aspects of </w:t>
      </w:r>
      <w:r w:rsidR="00A632BD">
        <w:rPr/>
        <w:t>utilizing</w:t>
      </w:r>
      <w:r w:rsidR="00A632BD">
        <w:rPr/>
        <w:t xml:space="preserve"> digital resources effectively. Firstly, </w:t>
      </w:r>
      <w:r w:rsidR="00A632BD">
        <w:rPr/>
        <w:t>we’ll</w:t>
      </w:r>
      <w:r w:rsidR="00A632BD">
        <w:rPr/>
        <w:t xml:space="preserve"> explore the art of discovering and selecting valuable resources for your academic and professional needs. </w:t>
      </w:r>
      <w:r w:rsidR="00A632BD">
        <w:rPr/>
        <w:t>You’ll</w:t>
      </w:r>
      <w:r w:rsidR="00A632BD">
        <w:rPr/>
        <w:t xml:space="preserve"> learn how to search efficiently, critically assess sources for credibility and relevance, and fine</w:t>
      </w:r>
      <w:r w:rsidR="00A632BD">
        <w:rPr/>
        <w:t>tune your search techniques.</w:t>
      </w:r>
    </w:p>
    <w:p w:rsidR="00A632BD" w:rsidRDefault="00A632BD" w14:paraId="232D6D8F" w14:textId="53C3E870">
      <w:pPr>
        <w:pStyle w:val="BodyText"/>
      </w:pPr>
      <w:r w:rsidR="00A632BD">
        <w:rPr/>
        <w:t xml:space="preserve">Next, </w:t>
      </w:r>
      <w:r w:rsidR="00A632BD">
        <w:rPr/>
        <w:t>we’ll</w:t>
      </w:r>
      <w:r w:rsidR="00A632BD">
        <w:rPr/>
        <w:t xml:space="preserve"> delve into the world of citation management. Properly citing your sources is vital in academic writing to avoid plagiarism, and </w:t>
      </w:r>
      <w:r w:rsidR="00A632BD">
        <w:rPr/>
        <w:t>we’ll</w:t>
      </w:r>
      <w:r w:rsidR="00A632BD">
        <w:rPr/>
        <w:t xml:space="preserve"> introduce you to various citation styles </w:t>
      </w:r>
      <w:r w:rsidR="00CD2BF2">
        <w:rPr/>
        <w:t xml:space="preserve">such as </w:t>
      </w:r>
      <w:r w:rsidR="00A632BD">
        <w:rPr/>
        <w:t xml:space="preserve">APA, MLA, and Chicago. </w:t>
      </w:r>
      <w:r w:rsidR="00A632BD">
        <w:rPr/>
        <w:t>You’ll</w:t>
      </w:r>
      <w:r w:rsidR="00A632BD">
        <w:rPr/>
        <w:t xml:space="preserve"> also gain practical experience with citation management tools to help streamline the citation process and manage your references efficiently.</w:t>
      </w:r>
    </w:p>
    <w:p w:rsidR="00A632BD" w:rsidRDefault="00A632BD" w14:paraId="20D0DB78" w14:textId="40C46DB4">
      <w:pPr>
        <w:pStyle w:val="BodyText"/>
      </w:pPr>
      <w:r w:rsidR="00A632BD">
        <w:rPr/>
        <w:t xml:space="preserve">Finally, </w:t>
      </w:r>
      <w:r w:rsidR="00A632BD">
        <w:rPr/>
        <w:t>we’ll</w:t>
      </w:r>
      <w:r w:rsidR="00A632BD">
        <w:rPr/>
        <w:t xml:space="preserve"> discuss the concept of openness in education. </w:t>
      </w:r>
      <w:r w:rsidR="00A632BD">
        <w:rPr/>
        <w:t>We’ll</w:t>
      </w:r>
      <w:r w:rsidR="00A632BD">
        <w:rPr/>
        <w:t xml:space="preserve"> explore open educational resources (OER), the benefits and challenges of </w:t>
      </w:r>
      <w:r w:rsidR="00A632BD">
        <w:rPr/>
        <w:t>open access</w:t>
      </w:r>
      <w:r w:rsidR="00A632BD">
        <w:rPr/>
        <w:t xml:space="preserve">, and the role of Creative Commons licenses in educational materials. This discussion will open your eyes to the changing landscape of educational resources and the ethics surrounding them. Throughout these topics, </w:t>
      </w:r>
      <w:r w:rsidR="00A632BD">
        <w:rPr/>
        <w:t>you’ll</w:t>
      </w:r>
      <w:r w:rsidR="00A632BD">
        <w:rPr/>
        <w:t xml:space="preserve"> engage in hands</w:t>
      </w:r>
      <w:r w:rsidR="00CD2BF2">
        <w:rPr/>
        <w:t xml:space="preserve"> </w:t>
      </w:r>
      <w:r w:rsidR="00A632BD">
        <w:rPr/>
        <w:t>on activities, group projects, and discussions to enhance your critical thinking skills and promote responsible use of digital resources.</w:t>
      </w:r>
    </w:p>
    <w:p w:rsidR="00A632BD" w:rsidRDefault="00A632BD" w14:paraId="0780603E" w14:textId="77777777">
      <w:pPr>
        <w:pStyle w:val="Heading3"/>
      </w:pPr>
      <w:bookmarkStart w:name="topics-1" w:id="10"/>
      <w:r>
        <w:t>Topics</w:t>
      </w:r>
    </w:p>
    <w:p w:rsidR="00A632BD" w:rsidRDefault="00A632BD" w14:paraId="62F8CF3D" w14:textId="77777777">
      <w:pPr>
        <w:pStyle w:val="FirstParagraph"/>
      </w:pPr>
      <w:r>
        <w:t>This unit is divided into the following topics:</w:t>
      </w:r>
    </w:p>
    <w:p w:rsidR="00A632BD" w:rsidP="1D4E4830" w:rsidRDefault="00A632BD" w14:paraId="7E333125" w14:textId="64518F40">
      <w:pPr>
        <w:pStyle w:val="Compact"/>
        <w:numPr>
          <w:ilvl w:val="0"/>
          <w:numId w:val="24"/>
        </w:numPr>
        <w:rPr/>
      </w:pPr>
      <w:r w:rsidR="00A632BD">
        <w:rPr/>
        <w:t xml:space="preserve">Finding </w:t>
      </w:r>
      <w:r w:rsidR="000600D3">
        <w:rPr/>
        <w:t>and s</w:t>
      </w:r>
      <w:r w:rsidR="00A632BD">
        <w:rPr/>
        <w:t>electing</w:t>
      </w:r>
      <w:r w:rsidR="000600D3">
        <w:rPr/>
        <w:t xml:space="preserve"> r</w:t>
      </w:r>
      <w:r w:rsidR="00A632BD">
        <w:rPr/>
        <w:t>esources</w:t>
      </w:r>
    </w:p>
    <w:p w:rsidR="00A632BD" w:rsidP="1D4E4830" w:rsidRDefault="00A632BD" w14:paraId="0CF15E6B" w14:textId="5D9FE4A4">
      <w:pPr>
        <w:pStyle w:val="Compact"/>
        <w:numPr>
          <w:ilvl w:val="0"/>
          <w:numId w:val="24"/>
        </w:numPr>
        <w:rPr/>
      </w:pPr>
      <w:r w:rsidR="00A632BD">
        <w:rPr/>
        <w:t xml:space="preserve">Evaluating </w:t>
      </w:r>
      <w:r w:rsidR="000600D3">
        <w:rPr/>
        <w:t>r</w:t>
      </w:r>
      <w:r w:rsidR="00A632BD">
        <w:rPr/>
        <w:t>esources</w:t>
      </w:r>
    </w:p>
    <w:p w:rsidR="00A632BD" w:rsidP="1D4E4830" w:rsidRDefault="00A632BD" w14:paraId="22BFD9A8" w14:textId="3AD6972E">
      <w:pPr>
        <w:pStyle w:val="Compact"/>
        <w:numPr>
          <w:ilvl w:val="0"/>
          <w:numId w:val="24"/>
        </w:numPr>
        <w:rPr/>
      </w:pPr>
      <w:r w:rsidR="00A632BD">
        <w:rPr/>
        <w:t xml:space="preserve">Citation </w:t>
      </w:r>
      <w:r w:rsidR="000600D3">
        <w:rPr/>
        <w:t>m</w:t>
      </w:r>
      <w:r w:rsidR="00A632BD">
        <w:rPr/>
        <w:t>anagement</w:t>
      </w:r>
    </w:p>
    <w:p w:rsidR="00A632BD" w:rsidP="1D4E4830" w:rsidRDefault="00A632BD" w14:paraId="350DD102" w14:textId="1374F580">
      <w:pPr>
        <w:pStyle w:val="Compact"/>
        <w:numPr>
          <w:ilvl w:val="0"/>
          <w:numId w:val="24"/>
        </w:numPr>
        <w:rPr/>
      </w:pPr>
      <w:r w:rsidR="00A632BD">
        <w:rPr/>
        <w:t xml:space="preserve">Openness in </w:t>
      </w:r>
      <w:r w:rsidR="000600D3">
        <w:rPr/>
        <w:t>e</w:t>
      </w:r>
      <w:r w:rsidR="00A632BD">
        <w:rPr/>
        <w:t>ducation</w:t>
      </w:r>
    </w:p>
    <w:p w:rsidR="00A632BD" w:rsidRDefault="00A632BD" w14:paraId="6E17FE6F" w14:textId="77777777">
      <w:pPr>
        <w:pStyle w:val="Heading3"/>
      </w:pPr>
      <w:bookmarkStart w:name="learning-outcomes-1" w:id="25"/>
      <w:bookmarkEnd w:id="10"/>
      <w:r>
        <w:t>Learning Outcomes</w:t>
      </w:r>
    </w:p>
    <w:p w:rsidR="00A632BD" w:rsidRDefault="00A632BD" w14:paraId="2988D7D2" w14:textId="7C5EA275">
      <w:pPr>
        <w:pStyle w:val="FirstParagraph"/>
      </w:pPr>
      <w:r w:rsidR="00A632BD">
        <w:rPr/>
        <w:t>When you have completed this unit</w:t>
      </w:r>
      <w:r w:rsidR="00A632BD">
        <w:rPr/>
        <w:t xml:space="preserve"> you </w:t>
      </w:r>
      <w:r w:rsidR="00DC7D79">
        <w:rPr/>
        <w:t>will</w:t>
      </w:r>
      <w:r w:rsidR="000600D3">
        <w:rPr/>
        <w:t xml:space="preserve"> be able to</w:t>
      </w:r>
      <w:r w:rsidR="00A632BD">
        <w:rPr/>
        <w:t>:</w:t>
      </w:r>
    </w:p>
    <w:p w:rsidR="00A632BD" w:rsidP="00A632BD" w:rsidRDefault="00A632BD" w14:paraId="01CC518F" w14:textId="6091D59D">
      <w:pPr>
        <w:pStyle w:val="Compact"/>
        <w:numPr>
          <w:ilvl w:val="0"/>
          <w:numId w:val="2"/>
        </w:numPr>
        <w:rPr/>
      </w:pPr>
      <w:r w:rsidR="00A632BD">
        <w:rPr/>
        <w:t xml:space="preserve">Develop effective search strategies to </w:t>
      </w:r>
      <w:r w:rsidR="00A632BD">
        <w:rPr/>
        <w:t>locate</w:t>
      </w:r>
      <w:r w:rsidR="00A632BD">
        <w:rPr/>
        <w:t xml:space="preserve"> scholarly resources using various academic databases and online repositories</w:t>
      </w:r>
    </w:p>
    <w:p w:rsidR="00A632BD" w:rsidP="00A632BD" w:rsidRDefault="00A632BD" w14:paraId="16618C41" w14:textId="4B13945B">
      <w:pPr>
        <w:pStyle w:val="Compact"/>
        <w:numPr>
          <w:ilvl w:val="0"/>
          <w:numId w:val="2"/>
        </w:numPr>
        <w:rPr/>
      </w:pPr>
      <w:r w:rsidR="00A632BD">
        <w:rPr/>
        <w:t>Apply strategies to assess, analy</w:t>
      </w:r>
      <w:r w:rsidR="00C73EAA">
        <w:rPr/>
        <w:t>z</w:t>
      </w:r>
      <w:r w:rsidR="00A632BD">
        <w:rPr/>
        <w:t>e, and evaluate the reliability of resources, including reporting in the mass media</w:t>
      </w:r>
    </w:p>
    <w:p w:rsidR="00A632BD" w:rsidP="00A632BD" w:rsidRDefault="00A632BD" w14:paraId="374E6106" w14:textId="63C1A703">
      <w:pPr>
        <w:pStyle w:val="Compact"/>
        <w:numPr>
          <w:ilvl w:val="0"/>
          <w:numId w:val="2"/>
        </w:numPr>
        <w:rPr/>
      </w:pPr>
      <w:r w:rsidR="00A632BD">
        <w:rPr/>
        <w:t>Utilize citation management tools effectively to organize references, generate bibliographies, and streamline the citation process</w:t>
      </w:r>
    </w:p>
    <w:p w:rsidR="00A632BD" w:rsidP="00A632BD" w:rsidRDefault="00A632BD" w14:paraId="54ECF1A1" w14:textId="1552196E">
      <w:pPr>
        <w:pStyle w:val="Compact"/>
        <w:numPr>
          <w:ilvl w:val="0"/>
          <w:numId w:val="2"/>
        </w:numPr>
        <w:rPr/>
      </w:pPr>
      <w:r w:rsidR="00A632BD">
        <w:rPr/>
        <w:t>Describe the principles of openness in education, including open educational resources (OER)</w:t>
      </w:r>
      <w:r w:rsidR="004444AA">
        <w:rPr/>
        <w:t>,</w:t>
      </w:r>
      <w:r w:rsidR="00A632BD">
        <w:rPr/>
        <w:t xml:space="preserve"> and open access</w:t>
      </w:r>
    </w:p>
    <w:p w:rsidR="00A632BD" w:rsidP="00A632BD" w:rsidRDefault="00A632BD" w14:paraId="20FE8E26" w14:textId="0B3B5E43">
      <w:pPr>
        <w:pStyle w:val="Compact"/>
        <w:numPr>
          <w:ilvl w:val="0"/>
          <w:numId w:val="2"/>
        </w:numPr>
        <w:rPr/>
      </w:pPr>
      <w:r w:rsidR="00A632BD">
        <w:rPr/>
        <w:t>Build and customize technology</w:t>
      </w:r>
      <w:r w:rsidR="004444AA">
        <w:rPr/>
        <w:t xml:space="preserve"> </w:t>
      </w:r>
      <w:r w:rsidR="00A632BD">
        <w:rPr/>
        <w:t>integrated workflows to enhance and enrich your learning journey</w:t>
      </w:r>
    </w:p>
    <w:p w:rsidR="00A632BD" w:rsidP="00A632BD" w:rsidRDefault="00A632BD" w14:paraId="60A0076B" w14:textId="340E45B2">
      <w:pPr>
        <w:pStyle w:val="Compact"/>
        <w:numPr>
          <w:ilvl w:val="0"/>
          <w:numId w:val="2"/>
        </w:numPr>
        <w:rPr/>
      </w:pPr>
      <w:r w:rsidR="00A632BD">
        <w:rPr/>
        <w:t>Apply digital literacy skills to evaluate the legitimacy, credibility</w:t>
      </w:r>
      <w:r w:rsidR="004444AA">
        <w:rPr/>
        <w:t>,</w:t>
      </w:r>
      <w:r w:rsidR="00A632BD">
        <w:rPr/>
        <w:t xml:space="preserve"> and reliability of online resources for academic study</w:t>
      </w:r>
    </w:p>
    <w:p w:rsidR="00A632BD" w:rsidRDefault="00A632BD" w14:paraId="764975E0" w14:textId="77777777">
      <w:pPr>
        <w:pStyle w:val="Heading3"/>
      </w:pPr>
      <w:bookmarkStart w:name="activity-checklist-1" w:id="42"/>
      <w:bookmarkEnd w:id="25"/>
      <w:r>
        <w:t>Activity Checklist</w:t>
      </w:r>
    </w:p>
    <w:p w:rsidR="00A632BD" w:rsidRDefault="00A632BD" w14:paraId="7B3C02B0" w14:textId="666BB8C8">
      <w:pPr>
        <w:pStyle w:val="FirstParagraph"/>
      </w:pPr>
      <w:r w:rsidR="00A632BD">
        <w:rPr/>
        <w:t xml:space="preserve">Here is a checklist of learning activities you will </w:t>
      </w:r>
      <w:r w:rsidR="00A632BD">
        <w:rPr/>
        <w:t>benefit</w:t>
      </w:r>
      <w:r w:rsidR="00A632BD">
        <w:rPr/>
        <w:t xml:space="preserve"> from in completing this unit. You may find it useful for planning your work.</w:t>
      </w:r>
      <w:r w:rsidR="00C73EAA">
        <w:rPr/>
        <w:t xml:space="preserve"> </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4161FECE"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484024EE" w14:textId="77777777">
            <w:pPr>
              <w:pStyle w:val="BodyText"/>
              <w:spacing w:before="16" w:after="64"/>
            </w:pPr>
          </w:p>
          <w:p w:rsidR="00A632BD" w:rsidRDefault="00A632BD" w14:paraId="5FD59633" w14:textId="77777777">
            <w:pPr>
              <w:pStyle w:val="BodyText"/>
              <w:spacing w:before="16"/>
            </w:pPr>
            <w:r>
              <w:rPr>
                <w:b/>
                <w:bCs/>
              </w:rPr>
              <w:t>Learning Activities</w:t>
            </w:r>
          </w:p>
          <w:p w:rsidR="00A632BD" w:rsidP="00A632BD" w:rsidRDefault="00A632BD" w14:paraId="1FF01745" w14:textId="5C5B0355">
            <w:pPr>
              <w:pStyle w:val="Compact"/>
              <w:numPr>
                <w:ilvl w:val="0"/>
                <w:numId w:val="2"/>
              </w:numPr>
              <w:rPr/>
            </w:pPr>
            <w:r w:rsidR="00A632BD">
              <w:rPr/>
              <w:t xml:space="preserve">Explore </w:t>
            </w:r>
            <w:hyperlink r:id="Rfb24c4a495364bc8">
              <w:r w:rsidRPr="1D4E4830" w:rsidR="00A632BD">
                <w:rPr>
                  <w:rStyle w:val="Hyperlink"/>
                </w:rPr>
                <w:t>Litmaps</w:t>
              </w:r>
            </w:hyperlink>
            <w:r w:rsidR="00A632BD">
              <w:rPr/>
              <w:t xml:space="preserve"> to find articles of interest</w:t>
            </w:r>
            <w:r w:rsidR="30CEA41C">
              <w:rPr/>
              <w:t>.</w:t>
            </w:r>
          </w:p>
          <w:p w:rsidR="00A632BD" w:rsidP="00A632BD" w:rsidRDefault="00A632BD" w14:paraId="58B96564" w14:textId="61489545">
            <w:pPr>
              <w:pStyle w:val="Compact"/>
              <w:numPr>
                <w:ilvl w:val="0"/>
                <w:numId w:val="2"/>
              </w:numPr>
              <w:rPr/>
            </w:pPr>
            <w:r w:rsidR="00A632BD">
              <w:rPr/>
              <w:t xml:space="preserve">Visit the TWU Library and view the </w:t>
            </w:r>
            <w:r w:rsidR="5F34DFCF">
              <w:rPr/>
              <w:t>L</w:t>
            </w:r>
            <w:r w:rsidR="00A632BD">
              <w:rPr/>
              <w:t>ib</w:t>
            </w:r>
            <w:r w:rsidR="5F34DFCF">
              <w:rPr/>
              <w:t>G</w:t>
            </w:r>
            <w:r w:rsidR="00A632BD">
              <w:rPr/>
              <w:t>uides</w:t>
            </w:r>
            <w:r w:rsidR="30CEA41C">
              <w:rPr/>
              <w:t>.</w:t>
            </w:r>
          </w:p>
          <w:p w:rsidR="00A632BD" w:rsidP="00A632BD" w:rsidRDefault="00A632BD" w14:paraId="5B73976D" w14:textId="6DE72D1E">
            <w:pPr>
              <w:pStyle w:val="Compact"/>
              <w:numPr>
                <w:ilvl w:val="0"/>
                <w:numId w:val="2"/>
              </w:numPr>
              <w:rPr/>
            </w:pPr>
            <w:r w:rsidR="00A632BD">
              <w:rPr/>
              <w:t xml:space="preserve">Practice using </w:t>
            </w:r>
            <w:r w:rsidR="00A632BD">
              <w:rPr/>
              <w:t>Google</w:t>
            </w:r>
            <w:r w:rsidR="46CF6B48">
              <w:rPr/>
              <w:t>’s</w:t>
            </w:r>
            <w:r w:rsidR="00A632BD">
              <w:rPr/>
              <w:t xml:space="preserve"> advanced search operators to help you search for resources</w:t>
            </w:r>
            <w:r w:rsidR="30CEA41C">
              <w:rPr/>
              <w:t>.</w:t>
            </w:r>
          </w:p>
          <w:p w:rsidR="00A632BD" w:rsidP="00A632BD" w:rsidRDefault="00A632BD" w14:paraId="7C85123A" w14:textId="7ADB97D9">
            <w:pPr>
              <w:pStyle w:val="Compact"/>
              <w:numPr>
                <w:ilvl w:val="0"/>
                <w:numId w:val="2"/>
              </w:numPr>
              <w:rPr/>
            </w:pPr>
            <w:r w:rsidR="00A632BD">
              <w:rPr/>
              <w:t>Search open databases (BASE &amp; DOAJ) to find open academic resources</w:t>
            </w:r>
            <w:r w:rsidR="30CEA41C">
              <w:rPr/>
              <w:t>.</w:t>
            </w:r>
          </w:p>
          <w:p w:rsidR="00A632BD" w:rsidP="00A632BD" w:rsidRDefault="00A632BD" w14:paraId="18192EEA" w14:textId="2AEC36B6">
            <w:pPr>
              <w:pStyle w:val="Compact"/>
              <w:numPr>
                <w:ilvl w:val="0"/>
                <w:numId w:val="2"/>
              </w:numPr>
              <w:rPr/>
            </w:pPr>
            <w:r w:rsidR="00A632BD">
              <w:rPr/>
              <w:t xml:space="preserve">Use the CRAAP </w:t>
            </w:r>
            <w:r w:rsidR="46CF6B48">
              <w:rPr/>
              <w:t>t</w:t>
            </w:r>
            <w:r w:rsidR="00A632BD">
              <w:rPr/>
              <w:t>est to help evaluate resources</w:t>
            </w:r>
            <w:r w:rsidR="30CEA41C">
              <w:rPr/>
              <w:t>.</w:t>
            </w:r>
          </w:p>
          <w:p w:rsidR="00A632BD" w:rsidP="00A632BD" w:rsidRDefault="00A632BD" w14:paraId="19297371" w14:textId="7BD1DF9A">
            <w:pPr>
              <w:pStyle w:val="Compact"/>
              <w:numPr>
                <w:ilvl w:val="0"/>
                <w:numId w:val="2"/>
              </w:numPr>
              <w:rPr/>
            </w:pPr>
            <w:r w:rsidR="00A632BD">
              <w:rPr/>
              <w:t>Discuss the reasons you should or should not use Wikipedia, and for what purposes</w:t>
            </w:r>
            <w:r w:rsidR="30CEA41C">
              <w:rPr/>
              <w:t>.</w:t>
            </w:r>
          </w:p>
          <w:p w:rsidR="00A632BD" w:rsidP="00A632BD" w:rsidRDefault="00A632BD" w14:paraId="663E84E0" w14:textId="1C177BA2">
            <w:pPr>
              <w:pStyle w:val="Compact"/>
              <w:numPr>
                <w:ilvl w:val="0"/>
                <w:numId w:val="2"/>
              </w:numPr>
              <w:rPr/>
            </w:pPr>
            <w:r w:rsidR="00A632BD">
              <w:rPr/>
              <w:t xml:space="preserve">Download and </w:t>
            </w:r>
            <w:r w:rsidR="46CF6B48">
              <w:rPr/>
              <w:t>i</w:t>
            </w:r>
            <w:r w:rsidR="00A632BD">
              <w:rPr/>
              <w:t>nstall Zotero and explore how you can use this tool</w:t>
            </w:r>
            <w:r w:rsidR="30CEA41C">
              <w:rPr/>
              <w:t>.</w:t>
            </w:r>
          </w:p>
          <w:p w:rsidR="00A632BD" w:rsidP="00A632BD" w:rsidRDefault="00A632BD" w14:paraId="077C6284" w14:textId="4079EB98">
            <w:pPr>
              <w:pStyle w:val="Compact"/>
              <w:numPr>
                <w:ilvl w:val="0"/>
                <w:numId w:val="2"/>
              </w:numPr>
              <w:rPr/>
            </w:pPr>
            <w:r w:rsidR="00A632BD">
              <w:rPr/>
              <w:t xml:space="preserve">Explore </w:t>
            </w:r>
            <w:r w:rsidR="46CF6B48">
              <w:rPr/>
              <w:t>o</w:t>
            </w:r>
            <w:r w:rsidR="00A632BD">
              <w:rPr/>
              <w:t xml:space="preserve">pen </w:t>
            </w:r>
            <w:r w:rsidR="46CF6B48">
              <w:rPr/>
              <w:t>e</w:t>
            </w:r>
            <w:r w:rsidR="00A632BD">
              <w:rPr/>
              <w:t xml:space="preserve">ducational </w:t>
            </w:r>
            <w:r w:rsidR="46CF6B48">
              <w:rPr/>
              <w:t>r</w:t>
            </w:r>
            <w:r w:rsidR="00A632BD">
              <w:rPr/>
              <w:t xml:space="preserve">esources and reflect on how you might advocate for </w:t>
            </w:r>
            <w:r w:rsidR="46CF6B48">
              <w:rPr/>
              <w:t>these</w:t>
            </w:r>
            <w:r w:rsidR="30CEA41C">
              <w:rPr/>
              <w:t>.</w:t>
            </w:r>
          </w:p>
          <w:p w:rsidR="00221D74" w:rsidP="00A632BD" w:rsidRDefault="00221D74" w14:paraId="71E7E527" w14:textId="59EED460">
            <w:pPr>
              <w:pStyle w:val="Compact"/>
              <w:numPr>
                <w:ilvl w:val="0"/>
                <w:numId w:val="2"/>
              </w:numPr>
              <w:rPr/>
            </w:pPr>
            <w:r w:rsidR="285B607C">
              <w:rPr/>
              <w:t xml:space="preserve">Create an annotated </w:t>
            </w:r>
            <w:r w:rsidR="30CEA41C">
              <w:rPr/>
              <w:t>bibliography.</w:t>
            </w:r>
          </w:p>
          <w:p w:rsidR="00A632BD" w:rsidRDefault="00A632BD" w14:paraId="49DC0CF6" w14:textId="77777777">
            <w:pPr>
              <w:pStyle w:val="BlockText"/>
            </w:pPr>
            <w:r>
              <w:rPr>
                <w:b/>
                <w:bCs/>
              </w:rPr>
              <w:t>Notes:</w:t>
            </w:r>
          </w:p>
          <w:p w:rsidR="00A632BD" w:rsidP="00A632BD" w:rsidRDefault="00A632BD" w14:paraId="19EA1D40" w14:textId="77777777">
            <w:pPr>
              <w:pStyle w:val="Compact"/>
              <w:numPr>
                <w:ilvl w:val="0"/>
                <w:numId w:val="2"/>
              </w:numPr>
            </w:pPr>
            <w:r>
              <w:rPr>
                <w:i/>
                <w:iCs/>
              </w:rPr>
              <w:t>You will be directed to complete these activities as they come up in the unit.</w:t>
            </w:r>
          </w:p>
          <w:p w:rsidR="00A632BD" w:rsidP="00A632BD" w:rsidRDefault="00A632BD" w14:paraId="4570D899" w14:textId="6E734992">
            <w:pPr>
              <w:pStyle w:val="Compact"/>
              <w:numPr>
                <w:ilvl w:val="0"/>
                <w:numId w:val="2"/>
              </w:numPr>
              <w:rPr/>
            </w:pPr>
            <w:r w:rsidRPr="1D4E4830" w:rsidR="00A632BD">
              <w:rPr>
                <w:i w:val="1"/>
                <w:iCs w:val="1"/>
              </w:rPr>
              <w:t xml:space="preserve">The learning activities in this course are designed to prepare you for the graded </w:t>
            </w:r>
            <w:r w:rsidRPr="1D4E4830" w:rsidR="46CF6B48">
              <w:rPr>
                <w:i w:val="1"/>
                <w:iCs w:val="1"/>
              </w:rPr>
              <w:t>assignments</w:t>
            </w:r>
            <w:r w:rsidRPr="1D4E4830" w:rsidR="00A632BD">
              <w:rPr>
                <w:i w:val="1"/>
                <w:iCs w:val="1"/>
              </w:rPr>
              <w:t xml:space="preserve"> in this course. You are strongly encouraged to complete them.</w:t>
            </w:r>
          </w:p>
          <w:p w:rsidR="00A632BD" w:rsidP="1D4E4830" w:rsidRDefault="00A632BD" w14:paraId="15322FD7" w14:textId="39F4A8F3">
            <w:pPr>
              <w:pStyle w:val="Compact"/>
              <w:numPr>
                <w:ilvl w:val="0"/>
                <w:numId w:val="2"/>
              </w:numPr>
              <w:rPr>
                <w:i w:val="1"/>
                <w:iCs w:val="1"/>
              </w:rPr>
            </w:pPr>
          </w:p>
        </w:tc>
      </w:tr>
    </w:tbl>
    <w:p w:rsidR="00A632BD" w:rsidRDefault="00A632BD" w14:paraId="67790B69" w14:textId="77777777">
      <w:pPr>
        <w:pStyle w:val="FirstParagraph"/>
      </w:pPr>
      <w:r>
        <w:t xml:space="preserve"> </w:t>
      </w:r>
    </w:p>
    <w:tbl>
      <w:tblPr>
        <w:tblStyle w:val="Table"/>
        <w:tblW w:w="0" w:type="auto"/>
        <w:tblInd w:w="164" w:type="dxa"/>
        <w:tblBorders>
          <w:left w:val="single" w:color="0758E5" w:sz="24" w:space="0"/>
        </w:tblBorders>
        <w:tblCellMar>
          <w:left w:w="0" w:type="dxa"/>
          <w:right w:w="0" w:type="dxa"/>
        </w:tblCellMar>
        <w:tblLook w:val="0000" w:firstRow="0" w:lastRow="0" w:firstColumn="0" w:lastColumn="0" w:noHBand="0" w:noVBand="0"/>
      </w:tblPr>
      <w:tblGrid>
        <w:gridCol w:w="7455"/>
      </w:tblGrid>
      <w:tr w:rsidR="00A632BD" w:rsidTr="00C326C9" w14:paraId="1382D9AB" w14:textId="77777777">
        <w:trPr>
          <w:cantSplit/>
        </w:trPr>
        <w:tc>
          <w:tcPr>
            <w:tcW w:w="0" w:type="auto"/>
            <w:tcMar>
              <w:left w:w="144" w:type="dxa"/>
            </w:tcMar>
          </w:tcPr>
          <w:p w:rsidR="00A632BD" w:rsidRDefault="00A632BD" w14:paraId="29B7AE89" w14:textId="77777777">
            <w:pPr>
              <w:pStyle w:val="BodyText"/>
              <w:spacing w:before="16" w:after="64"/>
            </w:pPr>
          </w:p>
          <w:p w:rsidR="00A632BD" w:rsidRDefault="00A632BD" w14:paraId="06AF8D1F" w14:textId="77777777">
            <w:pPr>
              <w:pStyle w:val="BodyText"/>
              <w:spacing w:before="16"/>
            </w:pPr>
            <w:r>
              <w:rPr>
                <w:b/>
                <w:bCs/>
              </w:rPr>
              <w:t>Assessment</w:t>
            </w:r>
          </w:p>
          <w:p w:rsidR="00A632BD" w:rsidP="00A632BD" w:rsidRDefault="00A632BD" w14:paraId="17C59F74" w14:textId="77777777">
            <w:pPr>
              <w:pStyle w:val="Compact"/>
              <w:numPr>
                <w:ilvl w:val="0"/>
                <w:numId w:val="2"/>
              </w:numPr>
            </w:pPr>
            <w:r>
              <w:t>See the Assessment section in Moodle for assignment details and due dates.</w:t>
            </w:r>
          </w:p>
        </w:tc>
      </w:tr>
    </w:tbl>
    <w:p w:rsidR="00A632BD" w:rsidRDefault="00A632BD" w14:paraId="1DE53543" w14:textId="77777777">
      <w:pPr>
        <w:pStyle w:val="Heading3"/>
      </w:pPr>
      <w:bookmarkStart w:name="resources-1" w:id="85"/>
      <w:bookmarkEnd w:id="42"/>
      <w:r>
        <w:t>Resources</w:t>
      </w:r>
    </w:p>
    <w:p w:rsidR="00A632BD" w:rsidP="00A632BD" w:rsidRDefault="00A632BD" w14:paraId="7D391165" w14:textId="77777777">
      <w:pPr>
        <w:pStyle w:val="Compact"/>
        <w:numPr>
          <w:ilvl w:val="0"/>
          <w:numId w:val="2"/>
        </w:numPr>
      </w:pPr>
      <w:r>
        <w:t>All resources will be provided online in the unit.</w:t>
      </w:r>
    </w:p>
    <w:p w:rsidR="00A632BD" w:rsidRDefault="00A632BD" w14:paraId="115D4987" w14:textId="77777777">
      <w:pPr>
        <w:pStyle w:val="Heading2"/>
      </w:pPr>
      <w:bookmarkStart w:name="finding-and-selecting-resources" w:id="86"/>
      <w:bookmarkEnd w:id="4"/>
      <w:bookmarkEnd w:id="85"/>
      <w:r>
        <w:t>2.1 Finding and Selecting Resources</w:t>
      </w:r>
    </w:p>
    <w:p w:rsidR="00A632BD" w:rsidRDefault="00A632BD" w14:paraId="42DA80DB" w14:textId="3D5FE717">
      <w:pPr>
        <w:pStyle w:val="FirstParagraph"/>
      </w:pPr>
      <w:r w:rsidR="00A632BD">
        <w:rPr/>
        <w:t>Throughout your university career</w:t>
      </w:r>
      <w:r w:rsidR="00A632BD">
        <w:rPr/>
        <w:t xml:space="preserve"> you will </w:t>
      </w:r>
      <w:r w:rsidR="00A632BD">
        <w:rPr/>
        <w:t>encounter</w:t>
      </w:r>
      <w:r w:rsidR="00A632BD">
        <w:rPr/>
        <w:t xml:space="preserve"> tasks in your courses that will require you to produce some original writing. It is </w:t>
      </w:r>
      <w:r w:rsidR="00A632BD">
        <w:rPr/>
        <w:t>very important</w:t>
      </w:r>
      <w:r w:rsidR="00A632BD">
        <w:rPr/>
        <w:t xml:space="preserve"> that you give yourself more time than you think you might need to complete these tasks. </w:t>
      </w:r>
      <w:r w:rsidR="00A632BD">
        <w:rPr/>
        <w:t>Good writing</w:t>
      </w:r>
      <w:r w:rsidR="00A632BD">
        <w:rPr/>
        <w:t xml:space="preserve"> in university </w:t>
      </w:r>
      <w:r w:rsidR="00A632BD">
        <w:rPr/>
        <w:t>doesn’t</w:t>
      </w:r>
      <w:r w:rsidR="00A632BD">
        <w:rPr/>
        <w:t xml:space="preserve"> just happen. It takes work. You will find that a large amount of that work isn’t actually </w:t>
      </w:r>
      <w:r w:rsidR="00A632BD">
        <w:rPr/>
        <w:t xml:space="preserve">writing at </w:t>
      </w:r>
      <w:r w:rsidR="00A632BD">
        <w:rPr/>
        <w:t>all, but</w:t>
      </w:r>
      <w:r w:rsidR="00A632BD">
        <w:rPr/>
        <w:t xml:space="preserve"> reading. Then </w:t>
      </w:r>
      <w:r w:rsidR="00A632BD">
        <w:rPr/>
        <w:t>writing, and</w:t>
      </w:r>
      <w:r w:rsidR="00A632BD">
        <w:rPr/>
        <w:t xml:space="preserve"> reading some more. Then re</w:t>
      </w:r>
      <w:r w:rsidR="00A632BD">
        <w:rPr/>
        <w:t>writing, revising, editing, reading some more, and editing again.</w:t>
      </w:r>
    </w:p>
    <w:p w:rsidR="00A632BD" w:rsidRDefault="00A632BD" w14:paraId="538E2FF8" w14:textId="35568EC3">
      <w:pPr>
        <w:pStyle w:val="BodyText"/>
      </w:pPr>
      <w:r w:rsidR="00A632BD">
        <w:rPr/>
        <w:t xml:space="preserve">One of the most important tasks in all </w:t>
      </w:r>
      <w:r w:rsidR="00024BED">
        <w:rPr/>
        <w:t>of this</w:t>
      </w:r>
      <w:r w:rsidR="00A632BD">
        <w:rPr/>
        <w:t xml:space="preserve"> is finding the resources you need to read, making sure they are </w:t>
      </w:r>
      <w:r w:rsidRPr="1D4E4830" w:rsidR="00A632BD">
        <w:rPr>
          <w:i w:val="1"/>
          <w:iCs w:val="1"/>
        </w:rPr>
        <w:t>academic</w:t>
      </w:r>
      <w:r w:rsidR="00A632BD">
        <w:rPr/>
        <w:t xml:space="preserve"> resources, copying down all the information about the resource, then making sure you can keep track of what you have found, read, and learned. This unit will help you build a workflow for doing just that. You need a workflow and a system</w:t>
      </w:r>
      <w:r w:rsidR="00A632BD">
        <w:rPr/>
        <w:t xml:space="preserve"> because there is far too much information available to you than you will ever be able to digest and read, let alone remember. It is impossible to memorize everything you need to know, so you need a way to manage your knowledge and resources.</w:t>
      </w:r>
    </w:p>
    <w:p w:rsidR="00A632BD" w:rsidRDefault="00A632BD" w14:paraId="10D311D7" w14:textId="77777777">
      <w:pPr>
        <w:pStyle w:val="BodyText"/>
      </w:pPr>
      <w:r w:rsidR="00A632BD">
        <w:rPr/>
        <w:t xml:space="preserve">In the </w:t>
      </w:r>
      <w:r w:rsidR="00A632BD">
        <w:rPr/>
        <w:t>previous</w:t>
      </w:r>
      <w:r w:rsidR="00A632BD">
        <w:rPr/>
        <w:t xml:space="preserve"> unit, we introduced you to Obsidian, and you are going to continue to use Obsidian in this unit, but we will add some awareness of features that will take you along the path of becoming a workflow wizard. We will also introduce two new tools, </w:t>
      </w:r>
      <w:r w:rsidR="00A632BD">
        <w:rPr/>
        <w:t>Litmaps</w:t>
      </w:r>
      <w:r w:rsidR="00A632BD">
        <w:rPr/>
        <w:t xml:space="preserve"> and Zotero, along with a couple of Zotero plugins that help extend the capabilities of the software. We will also integrate some knowledge of how to use the library to </w:t>
      </w:r>
      <w:r w:rsidR="00A632BD">
        <w:rPr/>
        <w:t>assist</w:t>
      </w:r>
      <w:r w:rsidR="00A632BD">
        <w:rPr/>
        <w:t>.</w:t>
      </w:r>
    </w:p>
    <w:p w:rsidR="00A632BD" w:rsidRDefault="00A632BD" w14:paraId="0C60294B" w14:textId="132F3022">
      <w:pPr>
        <w:pStyle w:val="BodyText"/>
      </w:pPr>
      <w:r w:rsidR="00A632BD">
        <w:rPr/>
        <w:t>We recognize that we are introducing several tools to you</w:t>
      </w:r>
      <w:r w:rsidR="00A632BD">
        <w:rPr/>
        <w:t xml:space="preserve"> and that may feel overwhelming, however, there are no tools that do everything that you need to do, and if a tool claims to be able to do everything</w:t>
      </w:r>
      <w:r w:rsidR="00A632BD">
        <w:rPr/>
        <w:t xml:space="preserve"> it </w:t>
      </w:r>
      <w:r w:rsidR="00A632BD">
        <w:rPr/>
        <w:t>likely does</w:t>
      </w:r>
      <w:r w:rsidR="00A632BD">
        <w:rPr/>
        <w:t xml:space="preserve"> only a few things well, and the rest is poorly implemented.</w:t>
      </w:r>
    </w:p>
    <w:p w:rsidR="00A632BD" w:rsidRDefault="00A632BD" w14:paraId="601CE0F6" w14:textId="77777777">
      <w:pPr>
        <w:pStyle w:val="Heading3"/>
      </w:pPr>
      <w:bookmarkStart w:name="finding-resources" w:id="95"/>
      <w:r>
        <w:t>Finding Resources</w:t>
      </w:r>
    </w:p>
    <w:p w:rsidR="00A632BD" w:rsidRDefault="00A632BD" w14:paraId="4EEF187B" w14:textId="79796616">
      <w:pPr>
        <w:pStyle w:val="FirstParagraph"/>
      </w:pPr>
      <w:r w:rsidR="00A632BD">
        <w:rPr/>
        <w:t>Litmaps</w:t>
      </w:r>
      <w:r w:rsidR="00A632BD">
        <w:rPr/>
        <w:t xml:space="preserve"> is a web app that you can use to build a map of the literature </w:t>
      </w:r>
      <w:r w:rsidR="00A632BD">
        <w:rPr/>
        <w:t>regarding</w:t>
      </w:r>
      <w:r w:rsidR="00A632BD">
        <w:rPr/>
        <w:t xml:space="preserve"> your topic. For now, presume that you need to </w:t>
      </w:r>
      <w:r w:rsidR="00A632BD">
        <w:rPr/>
        <w:t>write</w:t>
      </w:r>
      <w:r w:rsidR="00A632BD">
        <w:rPr/>
        <w:t xml:space="preserve"> a paper on transformational servant leadership. That is </w:t>
      </w:r>
      <w:r w:rsidR="00A632BD">
        <w:rPr/>
        <w:t>a very broad</w:t>
      </w:r>
      <w:r w:rsidR="00A632BD">
        <w:rPr/>
        <w:t xml:space="preserve"> topic, and you are only beginning to learn about it, so you need to start by doing some reading</w:t>
      </w:r>
      <w:r w:rsidR="00710332">
        <w:rPr/>
        <w:t xml:space="preserve"> </w:t>
      </w:r>
      <w:r w:rsidR="00A632BD">
        <w:rPr/>
        <w:t>…</w:t>
      </w:r>
      <w:r w:rsidR="00710332">
        <w:rPr/>
        <w:t xml:space="preserve"> </w:t>
      </w:r>
      <w:r w:rsidR="00A632BD">
        <w:rPr/>
        <w:t xml:space="preserve">but what should you read? Your instructor might have given you an article to read, or there are likely some good articles </w:t>
      </w:r>
      <w:r w:rsidR="0069269C">
        <w:rPr/>
        <w:t>included i</w:t>
      </w:r>
      <w:r w:rsidR="00A632BD">
        <w:rPr/>
        <w:t>n your course syllabus, but you might also have to start on your own. Here is how.</w:t>
      </w:r>
    </w:p>
    <w:p w:rsidR="00A632BD" w:rsidRDefault="00A632BD" w14:paraId="458AFBBA" w14:textId="77777777">
      <w:pPr>
        <w:pStyle w:val="Heading4"/>
      </w:pPr>
      <w:bookmarkStart w:name="find-a-literature-review" w:id="101"/>
      <w:r>
        <w:t>Find a Literature Review</w:t>
      </w:r>
    </w:p>
    <w:p w:rsidR="00A632BD" w:rsidRDefault="00A632BD" w14:paraId="7FE7EEA0" w14:textId="3E27CF59">
      <w:pPr>
        <w:pStyle w:val="FirstParagraph"/>
      </w:pPr>
      <w:r w:rsidR="00A632BD">
        <w:rPr/>
        <w:t xml:space="preserve">When academics begin </w:t>
      </w:r>
      <w:r w:rsidR="00A632BD">
        <w:rPr/>
        <w:t>writing</w:t>
      </w:r>
      <w:r w:rsidR="00A632BD">
        <w:rPr/>
        <w:t xml:space="preserve"> </w:t>
      </w:r>
      <w:r w:rsidR="00A632BD">
        <w:rPr/>
        <w:t>a research</w:t>
      </w:r>
      <w:r w:rsidR="00A632BD">
        <w:rPr/>
        <w:t xml:space="preserve"> paper</w:t>
      </w:r>
      <w:r w:rsidR="00A632BD">
        <w:rPr/>
        <w:t xml:space="preserve"> they always start by reviewing what is already known about a subject, in this case, transformational servant leadership. This is called a literature review, and you can often find a section called </w:t>
      </w:r>
      <w:r w:rsidR="003D0320">
        <w:rPr/>
        <w:t>l</w:t>
      </w:r>
      <w:r w:rsidR="00A632BD">
        <w:rPr/>
        <w:t xml:space="preserve">iterature </w:t>
      </w:r>
      <w:r w:rsidR="003D0320">
        <w:rPr/>
        <w:t>r</w:t>
      </w:r>
      <w:r w:rsidR="00A632BD">
        <w:rPr/>
        <w:t>eview</w:t>
      </w:r>
      <w:r w:rsidR="00A632BD">
        <w:rPr/>
        <w:t xml:space="preserve"> at the beginning of every article you read. Sometimes, though, the whole research article will be a literature review. Reviewing the literature in this way is sometimes called a systematic review, or </w:t>
      </w:r>
      <w:r w:rsidR="00A632BD">
        <w:rPr/>
        <w:t>maybe a</w:t>
      </w:r>
      <w:r w:rsidR="00A632BD">
        <w:rPr/>
        <w:t xml:space="preserve"> scoping review. These approaches to lit</w:t>
      </w:r>
      <w:r w:rsidR="00701AC8">
        <w:rPr/>
        <w:t>erature</w:t>
      </w:r>
      <w:r w:rsidR="00A632BD">
        <w:rPr/>
        <w:t xml:space="preserve"> reviews have different foci, but the intent is to publish an article that follows </w:t>
      </w:r>
      <w:r w:rsidR="00A632BD">
        <w:rPr/>
        <w:t>very specific</w:t>
      </w:r>
      <w:r w:rsidR="00A632BD">
        <w:rPr/>
        <w:t xml:space="preserve"> procedures so that other researchers or learners can confirm the process. These types of reviews are </w:t>
      </w:r>
      <w:r w:rsidR="00A632BD">
        <w:rPr/>
        <w:t>very useful</w:t>
      </w:r>
      <w:r w:rsidR="00A632BD">
        <w:rPr/>
        <w:t xml:space="preserve"> in getting started </w:t>
      </w:r>
      <w:r w:rsidR="00A632BD">
        <w:rPr/>
        <w:t>in</w:t>
      </w:r>
      <w:r w:rsidR="00A632BD">
        <w:rPr/>
        <w:t xml:space="preserve"> a new topic.</w:t>
      </w:r>
    </w:p>
    <w:p w:rsidR="00A632BD" w:rsidRDefault="00A632BD" w14:paraId="7FBA6B14" w14:textId="7A4B3082">
      <w:pPr>
        <w:pStyle w:val="BodyText"/>
      </w:pPr>
      <w:r w:rsidR="00A632BD">
        <w:rPr/>
        <w:t xml:space="preserve">One of the quickest ways to get started on a search is to use </w:t>
      </w:r>
      <w:r>
        <w:fldChar w:fldCharType="begin"/>
      </w:r>
      <w:r>
        <w:instrText xml:space="preserve">HYPERLINK "scholar.google.com"</w:instrText>
      </w:r>
      <w:r>
        <w:fldChar w:fldCharType="separate"/>
      </w:r>
      <w:r w:rsidRPr="1D4E4830" w:rsidR="004B05C8">
        <w:rPr>
          <w:rStyle w:val="Hyperlink"/>
        </w:rPr>
        <w:t>Google Scholar</w:t>
      </w:r>
      <w:r>
        <w:fldChar w:fldCharType="end"/>
      </w:r>
      <w:r w:rsidR="00A632BD">
        <w:rPr/>
        <w:t xml:space="preserve">, but </w:t>
      </w:r>
      <w:r w:rsidR="006146B1">
        <w:rPr/>
        <w:t>it</w:t>
      </w:r>
      <w:r w:rsidR="00A632BD">
        <w:rPr/>
        <w:t xml:space="preserve"> has some problems in that it will return </w:t>
      </w:r>
      <w:r w:rsidR="00A632BD">
        <w:rPr/>
        <w:t>a huge number</w:t>
      </w:r>
      <w:r w:rsidR="00A632BD">
        <w:rPr/>
        <w:t xml:space="preserve"> of results. Notice that the image below shows over 91,000 results. Far too many for you to sort through.</w:t>
      </w:r>
    </w:p>
    <w:tbl>
      <w:tblPr>
        <w:tblStyle w:val="Table"/>
        <w:tblW w:w="5000" w:type="pct"/>
        <w:tblLayout w:type="fixed"/>
        <w:tblLook w:val="0000" w:firstRow="0" w:lastRow="0" w:firstColumn="0" w:lastColumn="0" w:noHBand="0" w:noVBand="0"/>
      </w:tblPr>
      <w:tblGrid>
        <w:gridCol w:w="9360"/>
      </w:tblGrid>
      <w:tr w:rsidR="00A632BD" w:rsidTr="1D4E4830" w14:paraId="093A68D0"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6146B1" w:rsidR="006146B1" w:rsidP="1D4E4830" w:rsidRDefault="00A632BD" w14:paraId="5F3E865B" w14:textId="2556D240">
            <w:pPr>
              <w:pStyle w:val="ImageCaption"/>
              <w:spacing w:before="200"/>
              <w:rPr>
                <w:i w:val="0"/>
                <w:iCs w:val="0"/>
                <w:rPrChange w:author="" w16du:dateUtc="2024-07-31T07:24:00Z" w:id="1562270829">
                  <w:rPr/>
                </w:rPrChange>
              </w:rPr>
            </w:pPr>
            <w:bookmarkStart w:name="fig-googlexsearch1" w:id="117"/>
            <w:r w:rsidRPr="1D4E4830" w:rsidR="00A632BD">
              <w:rPr>
                <w:i w:val="0"/>
                <w:iCs w:val="0"/>
              </w:rPr>
              <w:t>Figure 2.1</w:t>
            </w:r>
          </w:p>
          <w:p w:rsidR="00A632BD" w:rsidP="1D4E4830" w:rsidRDefault="00A632BD" w14:paraId="2DAAE151" w14:textId="581D6052">
            <w:pPr>
              <w:pStyle w:val="ImageCaption"/>
              <w:spacing w:before="200"/>
              <w:rPr>
                <w:i w:val="0"/>
                <w:iCs w:val="0"/>
              </w:rPr>
            </w:pPr>
            <w:r w:rsidR="00A632BD">
              <w:rPr/>
              <w:t xml:space="preserve"> Screenshot</w:t>
            </w:r>
            <w:r w:rsidR="00A63597">
              <w:rPr/>
              <w:t>,</w:t>
            </w:r>
            <w:r w:rsidR="006146B1">
              <w:rPr/>
              <w:t xml:space="preserve"> R</w:t>
            </w:r>
            <w:r w:rsidR="00A632BD">
              <w:rPr/>
              <w:t xml:space="preserve">esults </w:t>
            </w:r>
            <w:r w:rsidR="00644E9E">
              <w:rPr/>
              <w:t>P</w:t>
            </w:r>
            <w:r w:rsidR="00A632BD">
              <w:rPr/>
              <w:t>age of</w:t>
            </w:r>
            <w:r w:rsidR="00A632BD">
              <w:rPr/>
              <w:t xml:space="preserve"> Google Scholar </w:t>
            </w:r>
            <w:r w:rsidR="00644E9E">
              <w:rPr/>
              <w:t>S</w:t>
            </w:r>
            <w:r w:rsidR="00A632BD">
              <w:rPr/>
              <w:t xml:space="preserve">earch for “Transformational </w:t>
            </w:r>
            <w:r w:rsidR="00644E9E">
              <w:rPr/>
              <w:t>S</w:t>
            </w:r>
            <w:r w:rsidR="00A632BD">
              <w:rPr/>
              <w:t xml:space="preserve">ervant </w:t>
            </w:r>
            <w:r w:rsidR="00644E9E">
              <w:rPr/>
              <w:t>L</w:t>
            </w:r>
            <w:r w:rsidR="00A632BD">
              <w:rPr/>
              <w:t>eadership”</w:t>
            </w:r>
          </w:p>
          <w:p w:rsidRPr="00644E9E" w:rsidR="00644E9E" w:rsidP="1D4E4830" w:rsidRDefault="00644E9E" w14:paraId="227F2D35" w14:textId="18ADCE1B">
            <w:pPr>
              <w:pStyle w:val="ImageCaption"/>
              <w:spacing w:before="200"/>
              <w:rPr>
                <w:i w:val="0"/>
                <w:iCs w:val="0"/>
                <w:rPrChange w:author="" w16du:dateUtc="2024-07-31T07:24:00Z" w:id="419089197">
                  <w:rPr/>
                </w:rPrChange>
              </w:rPr>
            </w:pPr>
            <w:r w:rsidRPr="1D4E4830" w:rsidR="00644E9E">
              <w:rPr>
                <w:i w:val="0"/>
                <w:iCs w:val="0"/>
              </w:rPr>
              <w:t xml:space="preserve">[Alt </w:t>
            </w:r>
            <w:r w:rsidRPr="1D4E4830" w:rsidR="00644E9E">
              <w:rPr>
                <w:i w:val="0"/>
                <w:iCs w:val="0"/>
              </w:rPr>
              <w:t>text: Screenshot of Google Scholar search for transformational servant leadership.]</w:t>
            </w:r>
          </w:p>
          <w:p w:rsidR="00A632BD" w:rsidRDefault="00A632BD" w14:paraId="0F92AE6E" w14:textId="77777777">
            <w:pPr>
              <w:pStyle w:val="Compact"/>
              <w:jc w:val="center"/>
            </w:pPr>
            <w:r>
              <w:rPr>
                <w:noProof/>
              </w:rPr>
              <w:drawing>
                <wp:inline distT="0" distB="0" distL="0" distR="0" wp14:anchorId="782BB70F" wp14:editId="401AA4C6">
                  <wp:extent cx="5334000" cy="39901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assets/u2/google-search1.png"/>
                          <pic:cNvPicPr>
                            <a:picLocks noChangeAspect="1" noChangeArrowheads="1"/>
                          </pic:cNvPicPr>
                        </pic:nvPicPr>
                        <pic:blipFill>
                          <a:blip r:embed="rId12"/>
                          <a:stretch>
                            <a:fillRect/>
                          </a:stretch>
                        </pic:blipFill>
                        <pic:spPr bwMode="auto">
                          <a:xfrm>
                            <a:off x="0" y="0"/>
                            <a:ext cx="5334000" cy="3990139"/>
                          </a:xfrm>
                          <a:prstGeom prst="rect">
                            <a:avLst/>
                          </a:prstGeom>
                          <a:noFill/>
                          <a:ln w="9525">
                            <a:noFill/>
                            <a:headEnd/>
                            <a:tailEnd/>
                          </a:ln>
                        </pic:spPr>
                      </pic:pic>
                    </a:graphicData>
                  </a:graphic>
                </wp:inline>
              </w:drawing>
            </w:r>
          </w:p>
        </w:tc>
        <w:bookmarkEnd w:id="117"/>
      </w:tr>
    </w:tbl>
    <w:p w:rsidR="00A632BD" w:rsidRDefault="00A632BD" w14:paraId="20D3A58B" w14:textId="6D389043">
      <w:pPr>
        <w:pStyle w:val="BodyText"/>
      </w:pPr>
      <w:r w:rsidR="00A632BD">
        <w:rPr/>
        <w:t>The top result</w:t>
      </w:r>
      <w:r w:rsidR="00A632BD">
        <w:rPr/>
        <w:t xml:space="preserve"> shows some promise though. Notice a few things about it</w:t>
      </w:r>
      <w:r w:rsidR="00644E9E">
        <w:rPr/>
        <w:t>:</w:t>
      </w:r>
    </w:p>
    <w:p w:rsidR="00A632BD" w:rsidP="00A632BD" w:rsidRDefault="00A632BD" w14:paraId="72827EE3" w14:textId="31A16482">
      <w:pPr>
        <w:pStyle w:val="Compact"/>
        <w:numPr>
          <w:ilvl w:val="0"/>
          <w:numId w:val="2"/>
        </w:numPr>
        <w:rPr/>
      </w:pPr>
      <w:r w:rsidR="00A632BD">
        <w:rPr/>
        <w:t>it has all your key words right in the title</w:t>
      </w:r>
      <w:r w:rsidR="00644E9E">
        <w:rPr/>
        <w:t>—</w:t>
      </w:r>
      <w:r w:rsidR="00A632BD">
        <w:rPr/>
        <w:t>that’s good</w:t>
      </w:r>
    </w:p>
    <w:p w:rsidR="00A632BD" w:rsidP="00A632BD" w:rsidRDefault="00A632BD" w14:paraId="134ACFEA" w14:textId="174E0CD3">
      <w:pPr>
        <w:pStyle w:val="Compact"/>
        <w:numPr>
          <w:ilvl w:val="0"/>
          <w:numId w:val="2"/>
        </w:numPr>
        <w:rPr/>
      </w:pPr>
      <w:r w:rsidR="00A632BD">
        <w:rPr/>
        <w:t>it has over 2</w:t>
      </w:r>
      <w:r w:rsidR="00644E9E">
        <w:rPr/>
        <w:t>,</w:t>
      </w:r>
      <w:r w:rsidR="00A632BD">
        <w:rPr/>
        <w:t>700 citations (</w:t>
      </w:r>
      <w:r w:rsidR="00A632BD">
        <w:rPr/>
        <w:t>that’s</w:t>
      </w:r>
      <w:r w:rsidR="00A632BD">
        <w:rPr/>
        <w:t xml:space="preserve"> </w:t>
      </w:r>
      <w:r w:rsidR="00A632BD">
        <w:rPr/>
        <w:t>very good</w:t>
      </w:r>
      <w:r w:rsidR="00A632BD">
        <w:rPr/>
        <w:t>)</w:t>
      </w:r>
    </w:p>
    <w:p w:rsidR="00A632BD" w:rsidP="00A632BD" w:rsidRDefault="00A632BD" w14:paraId="38170AD1" w14:textId="47CEF85F">
      <w:pPr>
        <w:pStyle w:val="Compact"/>
        <w:numPr>
          <w:ilvl w:val="0"/>
          <w:numId w:val="2"/>
        </w:numPr>
        <w:rPr/>
      </w:pPr>
      <w:r w:rsidR="00A632BD">
        <w:rPr/>
        <w:t>it was published in 2004 (</w:t>
      </w:r>
      <w:r w:rsidR="00A632BD">
        <w:rPr/>
        <w:t>that’s</w:t>
      </w:r>
      <w:r w:rsidR="00A632BD">
        <w:rPr/>
        <w:t xml:space="preserve"> not great</w:t>
      </w:r>
      <w:r w:rsidR="00D940B4">
        <w:rPr/>
        <w:t xml:space="preserve"> </w:t>
      </w:r>
      <w:r w:rsidR="00A632BD">
        <w:rPr/>
        <w:t>…</w:t>
      </w:r>
      <w:r w:rsidR="00D940B4">
        <w:rPr/>
        <w:t xml:space="preserve"> </w:t>
      </w:r>
      <w:r w:rsidR="00A632BD">
        <w:rPr/>
        <w:t>it’s</w:t>
      </w:r>
      <w:r w:rsidR="00A632BD">
        <w:rPr/>
        <w:t xml:space="preserve"> old)</w:t>
      </w:r>
    </w:p>
    <w:p w:rsidR="00A632BD" w:rsidRDefault="00A632BD" w14:paraId="6706C05A" w14:textId="4A66A91A">
      <w:pPr>
        <w:pStyle w:val="FirstParagraph"/>
      </w:pPr>
      <w:r w:rsidR="00A632BD">
        <w:rPr/>
        <w:t xml:space="preserve">One of the easiest ways to find literature reviews in Google searches is to include </w:t>
      </w:r>
      <w:r w:rsidR="00D940B4">
        <w:rPr/>
        <w:t>“</w:t>
      </w:r>
      <w:r w:rsidR="00A632BD">
        <w:rPr/>
        <w:t>literature review</w:t>
      </w:r>
      <w:r w:rsidR="00D940B4">
        <w:rPr/>
        <w:t>”</w:t>
      </w:r>
      <w:r w:rsidR="00A632BD">
        <w:rPr/>
        <w:t xml:space="preserve"> in your search. When we do that, we get a better list. This time, there are more results (97,000), but they are better results. Notice the third item</w:t>
      </w:r>
      <w:r w:rsidR="00D940B4">
        <w:rPr/>
        <w:t xml:space="preserve"> </w:t>
      </w:r>
      <w:r w:rsidR="00A632BD">
        <w:rPr/>
        <w:t>…</w:t>
      </w:r>
    </w:p>
    <w:tbl>
      <w:tblPr>
        <w:tblStyle w:val="Table"/>
        <w:tblW w:w="5000" w:type="pct"/>
        <w:tblLayout w:type="fixed"/>
        <w:tblLook w:val="0000" w:firstRow="0" w:lastRow="0" w:firstColumn="0" w:lastColumn="0" w:noHBand="0" w:noVBand="0"/>
      </w:tblPr>
      <w:tblGrid>
        <w:gridCol w:w="9360"/>
      </w:tblGrid>
      <w:tr w:rsidR="00A632BD" w:rsidTr="1D4E4830" w14:paraId="24404C23"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D940B4" w:rsidR="00D940B4" w:rsidP="1D4E4830" w:rsidRDefault="00A632BD" w14:paraId="4206E0D2" w14:textId="77777777">
            <w:pPr>
              <w:pStyle w:val="ImageCaption"/>
              <w:spacing w:before="200"/>
              <w:rPr>
                <w:i w:val="0"/>
                <w:iCs w:val="0"/>
                <w:rPrChange w:author="" w16du:dateUtc="2024-07-31T07:27:00Z" w:id="2023765467">
                  <w:rPr/>
                </w:rPrChange>
              </w:rPr>
            </w:pPr>
            <w:bookmarkStart w:name="fig-googlexsearch2" w:id="154"/>
            <w:r w:rsidRPr="1D4E4830" w:rsidR="00A632BD">
              <w:rPr>
                <w:i w:val="0"/>
                <w:iCs w:val="0"/>
              </w:rPr>
              <w:t>Figure 2.2</w:t>
            </w:r>
          </w:p>
          <w:p w:rsidR="00F94BDB" w:rsidP="1D4E4830" w:rsidRDefault="00A632BD" w14:paraId="28EA9E03" w14:textId="3D6B40A0">
            <w:pPr>
              <w:pStyle w:val="ImageCaption"/>
              <w:spacing w:before="200"/>
              <w:jc w:val="both"/>
              <w:rPr>
                <w:i w:val="0"/>
                <w:iCs w:val="0"/>
              </w:rPr>
            </w:pPr>
            <w:r w:rsidR="00A632BD">
              <w:rPr/>
              <w:t>Screenshot</w:t>
            </w:r>
            <w:r w:rsidR="00A63597">
              <w:rPr/>
              <w:t>,</w:t>
            </w:r>
            <w:r w:rsidR="00A632BD">
              <w:rPr/>
              <w:t xml:space="preserve"> </w:t>
            </w:r>
            <w:r w:rsidR="08641D71">
              <w:rPr/>
              <w:t>R</w:t>
            </w:r>
            <w:r w:rsidR="00A632BD">
              <w:rPr/>
              <w:t xml:space="preserve">esults </w:t>
            </w:r>
            <w:r w:rsidR="08641D71">
              <w:rPr/>
              <w:t>P</w:t>
            </w:r>
            <w:r w:rsidR="00A632BD">
              <w:rPr/>
              <w:t>ag</w:t>
            </w:r>
            <w:r w:rsidR="47F5D26F">
              <w:rPr/>
              <w:t>e</w:t>
            </w:r>
            <w:r w:rsidR="47F5D26F">
              <w:rPr/>
              <w:t xml:space="preserve"> </w:t>
            </w:r>
            <w:r w:rsidR="00A632BD">
              <w:rPr/>
              <w:t>of</w:t>
            </w:r>
            <w:r w:rsidR="00A632BD">
              <w:rPr/>
              <w:t xml:space="preserve"> Google Scholar search for “Transformational </w:t>
            </w:r>
            <w:r w:rsidR="36AB5B61">
              <w:rPr/>
              <w:t>S</w:t>
            </w:r>
            <w:r w:rsidR="00A632BD">
              <w:rPr/>
              <w:t xml:space="preserve">ervant </w:t>
            </w:r>
            <w:r w:rsidR="08641D71">
              <w:rPr/>
              <w:t>L</w:t>
            </w:r>
            <w:r w:rsidR="00A632BD">
              <w:rPr/>
              <w:t xml:space="preserve">eadership </w:t>
            </w:r>
            <w:r w:rsidR="08641D71">
              <w:rPr/>
              <w:t>L</w:t>
            </w:r>
            <w:r w:rsidR="00A632BD">
              <w:rPr/>
              <w:t xml:space="preserve">iterature </w:t>
            </w:r>
            <w:r w:rsidR="08641D71">
              <w:rPr/>
              <w:t>R</w:t>
            </w:r>
            <w:r w:rsidR="00A632BD">
              <w:rPr/>
              <w:t>eview”</w:t>
            </w:r>
          </w:p>
          <w:p w:rsidRPr="00211F36" w:rsidR="00F94BDB" w:rsidP="1D4E4830" w:rsidRDefault="00F94BDB" w14:paraId="3DE92F3E" w14:textId="239187F3">
            <w:pPr>
              <w:pStyle w:val="ImageCaption"/>
              <w:spacing w:before="200"/>
              <w:jc w:val="both"/>
              <w:rPr>
                <w:i w:val="0"/>
                <w:iCs w:val="0"/>
              </w:rPr>
            </w:pPr>
            <w:r w:rsidRPr="1D4E4830" w:rsidR="36AB5B61">
              <w:rPr>
                <w:i w:val="0"/>
                <w:iCs w:val="0"/>
              </w:rPr>
              <w:t xml:space="preserve">[Alt text: Screenshot of Google Scholar search for transformational servant leadership literature </w:t>
            </w:r>
            <w:commentRangeStart w:id="180"/>
            <w:r w:rsidRPr="1D4E4830" w:rsidR="36AB5B61">
              <w:rPr>
                <w:i w:val="0"/>
                <w:iCs w:val="0"/>
              </w:rPr>
              <w:t>review</w:t>
            </w:r>
            <w:commentRangeEnd w:id="180"/>
            <w:r>
              <w:rPr>
                <w:rStyle w:val="CommentReference"/>
              </w:rPr>
              <w:commentReference w:id="180"/>
            </w:r>
            <w:r w:rsidRPr="1D4E4830" w:rsidR="36AB5B61">
              <w:rPr>
                <w:i w:val="0"/>
                <w:iCs w:val="0"/>
              </w:rPr>
              <w:t>.]</w:t>
            </w:r>
          </w:p>
          <w:p w:rsidRPr="00F94BDB" w:rsidR="00F94BDB" w:rsidP="1D4E4830" w:rsidRDefault="00F94BDB" w14:paraId="62180B50" w14:textId="77777777">
            <w:pPr>
              <w:pStyle w:val="ImageCaption"/>
              <w:spacing w:before="200"/>
              <w:jc w:val="both"/>
              <w:rPr>
                <w:i w:val="0"/>
                <w:iCs w:val="0"/>
                <w:rPrChange w:author="" w16du:dateUtc="2024-07-31T07:29:00Z" w:id="147213286">
                  <w:rPr/>
                </w:rPrChange>
              </w:rPr>
            </w:pPr>
          </w:p>
          <w:p w:rsidR="00A632BD" w:rsidRDefault="00A632BD" w14:paraId="7E15C555" w14:textId="77777777">
            <w:pPr>
              <w:pStyle w:val="Compact"/>
              <w:jc w:val="center"/>
            </w:pPr>
            <w:r>
              <w:rPr>
                <w:noProof/>
              </w:rPr>
              <w:drawing>
                <wp:inline distT="0" distB="0" distL="0" distR="0" wp14:anchorId="5930102D" wp14:editId="23E97CCB">
                  <wp:extent cx="5334000" cy="399013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assets/u2/google-search2.png"/>
                          <pic:cNvPicPr>
                            <a:picLocks noChangeAspect="1" noChangeArrowheads="1"/>
                          </pic:cNvPicPr>
                        </pic:nvPicPr>
                        <pic:blipFill>
                          <a:blip r:embed="rId17"/>
                          <a:stretch>
                            <a:fillRect/>
                          </a:stretch>
                        </pic:blipFill>
                        <pic:spPr bwMode="auto">
                          <a:xfrm>
                            <a:off x="0" y="0"/>
                            <a:ext cx="5334000" cy="3990139"/>
                          </a:xfrm>
                          <a:prstGeom prst="rect">
                            <a:avLst/>
                          </a:prstGeom>
                          <a:noFill/>
                          <a:ln w="9525">
                            <a:noFill/>
                            <a:headEnd/>
                            <a:tailEnd/>
                          </a:ln>
                        </pic:spPr>
                      </pic:pic>
                    </a:graphicData>
                  </a:graphic>
                </wp:inline>
              </w:drawing>
            </w:r>
          </w:p>
        </w:tc>
        <w:bookmarkEnd w:id="154"/>
      </w:tr>
    </w:tbl>
    <w:p w:rsidR="009E3ADB" w:rsidP="1D4E4830" w:rsidRDefault="009E3ADB" w14:paraId="2E6262EC" w14:textId="77777777">
      <w:pPr>
        <w:pStyle w:val="Compact"/>
        <w:ind w:left="720"/>
      </w:pPr>
    </w:p>
    <w:p w:rsidR="009E3ADB" w:rsidP="1D4E4830" w:rsidRDefault="009E3ADB" w14:paraId="4F360867" w14:textId="77777777">
      <w:pPr>
        <w:pStyle w:val="Compact"/>
        <w:ind w:left="720"/>
      </w:pPr>
    </w:p>
    <w:p w:rsidR="00A632BD" w:rsidP="00A632BD" w:rsidRDefault="00A632BD" w14:paraId="51B590BD" w14:textId="0F79D03A">
      <w:pPr>
        <w:pStyle w:val="Compact"/>
        <w:numPr>
          <w:ilvl w:val="0"/>
          <w:numId w:val="2"/>
        </w:numPr>
      </w:pPr>
      <w:r>
        <w:t>all your keywords</w:t>
      </w:r>
    </w:p>
    <w:p w:rsidR="00A632BD" w:rsidP="00A632BD" w:rsidRDefault="00A632BD" w14:paraId="3D7E7B13" w14:textId="77777777">
      <w:pPr>
        <w:pStyle w:val="Compact"/>
        <w:numPr>
          <w:ilvl w:val="0"/>
          <w:numId w:val="2"/>
        </w:numPr>
      </w:pPr>
      <w:r>
        <w:t>lots of citations</w:t>
      </w:r>
    </w:p>
    <w:p w:rsidR="00A632BD" w:rsidP="00A632BD" w:rsidRDefault="00A632BD" w14:paraId="38446EA1" w14:textId="77777777">
      <w:pPr>
        <w:pStyle w:val="Compact"/>
        <w:numPr>
          <w:ilvl w:val="0"/>
          <w:numId w:val="2"/>
        </w:numPr>
      </w:pPr>
      <w:r>
        <w:t>much more recent (2019)</w:t>
      </w:r>
    </w:p>
    <w:p w:rsidR="00A632BD" w:rsidP="00A632BD" w:rsidRDefault="00A632BD" w14:paraId="3454F174" w14:textId="77777777">
      <w:pPr>
        <w:pStyle w:val="Compact"/>
        <w:numPr>
          <w:ilvl w:val="0"/>
          <w:numId w:val="2"/>
        </w:numPr>
      </w:pPr>
      <w:r>
        <w:t>AND it is a systematic review</w:t>
      </w:r>
    </w:p>
    <w:p w:rsidR="00A632BD" w:rsidRDefault="00A632BD" w14:paraId="39BFB640" w14:textId="69FB03DB">
      <w:pPr>
        <w:pStyle w:val="FirstParagraph"/>
      </w:pPr>
      <w:r w:rsidR="00A632BD">
        <w:rPr/>
        <w:t>This is the only article you need for now.</w:t>
      </w:r>
      <w:r w:rsidR="00404A96">
        <w:rPr/>
        <w:t xml:space="preserve"> Though search results are always changing, </w:t>
      </w:r>
      <w:r w:rsidR="00B51684">
        <w:rPr/>
        <w:t>we will use th</w:t>
      </w:r>
      <w:r w:rsidR="00B51684">
        <w:rPr/>
        <w:t xml:space="preserve">is example </w:t>
      </w:r>
      <w:r>
        <w:fldChar w:fldCharType="begin"/>
      </w:r>
      <w:r>
        <w:instrText xml:space="preserve">HYPERLINK "https://linkinghub.elsevier.com/retrieve/pii/S1048984317307774"</w:instrText>
      </w:r>
      <w:r>
        <w:fldChar w:fldCharType="separate"/>
      </w:r>
      <w:r w:rsidRPr="1D4E4830" w:rsidR="00A26D6D">
        <w:rPr>
          <w:rStyle w:val="Hyperlink"/>
        </w:rPr>
        <w:t>(Eva et al., 2019)</w:t>
      </w:r>
      <w:r>
        <w:fldChar w:fldCharType="end"/>
      </w:r>
      <w:r w:rsidR="00A26D6D">
        <w:rPr/>
        <w:t xml:space="preserve"> </w:t>
      </w:r>
      <w:r w:rsidR="00B51684">
        <w:rPr/>
        <w:t>in our upcoming activity</w:t>
      </w:r>
      <w:r w:rsidR="00B51684">
        <w:rPr/>
        <w:t xml:space="preserve">. </w:t>
      </w:r>
      <w:commentRangeStart w:id="194"/>
      <w:r w:rsidR="00A632BD">
        <w:rPr/>
        <w:t>Click the link.</w:t>
      </w:r>
      <w:r w:rsidR="000C2E52">
        <w:rPr/>
        <w:t xml:space="preserve"> </w:t>
      </w:r>
      <w:commentRangeEnd w:id="194"/>
      <w:r>
        <w:rPr>
          <w:rStyle w:val="CommentReference"/>
        </w:rPr>
        <w:commentReference w:id="194"/>
      </w:r>
    </w:p>
    <w:tbl>
      <w:tblPr>
        <w:tblStyle w:val="Table"/>
        <w:tblW w:w="5000" w:type="pct"/>
        <w:tblLayout w:type="fixed"/>
        <w:tblLook w:val="0000" w:firstRow="0" w:lastRow="0" w:firstColumn="0" w:lastColumn="0" w:noHBand="0" w:noVBand="0"/>
      </w:tblPr>
      <w:tblGrid>
        <w:gridCol w:w="9360"/>
      </w:tblGrid>
      <w:tr w:rsidR="00A632BD" w:rsidTr="1D4E4830" w14:paraId="7E4AEDCF"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9E3ADB" w:rsidR="009E3ADB" w:rsidP="1D4E4830" w:rsidRDefault="00A632BD" w14:paraId="23ECBC37" w14:textId="5D8E3A41">
            <w:pPr>
              <w:pStyle w:val="ImageCaption"/>
              <w:spacing w:before="200"/>
              <w:rPr>
                <w:i w:val="0"/>
                <w:iCs w:val="0"/>
                <w:rPrChange w:author="" w16du:dateUtc="2024-07-31T07:31:00Z" w:id="188243823">
                  <w:rPr/>
                </w:rPrChange>
              </w:rPr>
            </w:pPr>
            <w:bookmarkStart w:name="fig-googlexsearch3" w:id="200"/>
            <w:r w:rsidRPr="1D4E4830" w:rsidR="00A632BD">
              <w:rPr>
                <w:i w:val="0"/>
                <w:iCs w:val="0"/>
              </w:rPr>
              <w:t>Figure 2.3</w:t>
            </w:r>
          </w:p>
          <w:p w:rsidR="00A632BD" w:rsidRDefault="00A632BD" w14:paraId="0ABF7731" w14:textId="1B680584">
            <w:pPr>
              <w:pStyle w:val="ImageCaption"/>
              <w:spacing w:before="200"/>
            </w:pPr>
            <w:r w:rsidR="00A632BD">
              <w:rPr/>
              <w:t xml:space="preserve">Screenshot of an </w:t>
            </w:r>
            <w:r w:rsidR="009E3ADB">
              <w:rPr/>
              <w:t>A</w:t>
            </w:r>
            <w:r w:rsidR="00A632BD">
              <w:rPr/>
              <w:t xml:space="preserve">rticle </w:t>
            </w:r>
            <w:r w:rsidR="009E3ADB">
              <w:rPr/>
              <w:t>L</w:t>
            </w:r>
            <w:r w:rsidR="00A632BD">
              <w:rPr/>
              <w:t xml:space="preserve">anding </w:t>
            </w:r>
            <w:r w:rsidR="009E3ADB">
              <w:rPr/>
              <w:t>P</w:t>
            </w:r>
            <w:r w:rsidR="00A632BD">
              <w:rPr/>
              <w:t>age</w:t>
            </w:r>
          </w:p>
          <w:p w:rsidR="005D2254" w:rsidRDefault="005D2254" w14:paraId="1044C0F9" w14:textId="1DEA6767">
            <w:pPr>
              <w:pStyle w:val="ImageCaption"/>
              <w:spacing w:before="200"/>
            </w:pPr>
            <w:r w:rsidRPr="1D4E4830" w:rsidR="38540C56">
              <w:rPr>
                <w:i w:val="0"/>
                <w:iCs w:val="0"/>
              </w:rPr>
              <w:t>[Alt text: Screenshot, article landing page</w:t>
            </w:r>
            <w:r w:rsidRPr="1D4E4830" w:rsidR="5263E5A6">
              <w:rPr>
                <w:i w:val="0"/>
                <w:iCs w:val="0"/>
              </w:rPr>
              <w:t>]</w:t>
            </w:r>
          </w:p>
          <w:p w:rsidR="00A632BD" w:rsidRDefault="00A632BD" w14:paraId="6E4C4048" w14:textId="77777777">
            <w:pPr>
              <w:pStyle w:val="Compact"/>
              <w:jc w:val="center"/>
            </w:pPr>
            <w:r>
              <w:rPr>
                <w:noProof/>
              </w:rPr>
              <w:drawing>
                <wp:inline distT="0" distB="0" distL="0" distR="0" wp14:anchorId="4F65478B" wp14:editId="7B768A7E">
                  <wp:extent cx="5334000" cy="6147661"/>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ssets/u2/google-search3.png"/>
                          <pic:cNvPicPr>
                            <a:picLocks noChangeAspect="1" noChangeArrowheads="1"/>
                          </pic:cNvPicPr>
                        </pic:nvPicPr>
                        <pic:blipFill>
                          <a:blip r:embed="rId18"/>
                          <a:stretch>
                            <a:fillRect/>
                          </a:stretch>
                        </pic:blipFill>
                        <pic:spPr bwMode="auto">
                          <a:xfrm>
                            <a:off x="0" y="0"/>
                            <a:ext cx="5334000" cy="6147661"/>
                          </a:xfrm>
                          <a:prstGeom prst="rect">
                            <a:avLst/>
                          </a:prstGeom>
                          <a:noFill/>
                          <a:ln w="9525">
                            <a:noFill/>
                            <a:headEnd/>
                            <a:tailEnd/>
                          </a:ln>
                        </pic:spPr>
                      </pic:pic>
                    </a:graphicData>
                  </a:graphic>
                </wp:inline>
              </w:drawing>
            </w:r>
          </w:p>
        </w:tc>
        <w:bookmarkEnd w:id="200"/>
      </w:tr>
    </w:tbl>
    <w:p w:rsidR="00E9599C" w:rsidRDefault="00E9599C" w14:paraId="66A13C92" w14:textId="77777777">
      <w:pPr>
        <w:pStyle w:val="BodyText"/>
      </w:pPr>
    </w:p>
    <w:p w:rsidR="00A632BD" w:rsidRDefault="00A632BD" w14:paraId="1B920E5F" w14:textId="18ED6A12">
      <w:pPr>
        <w:pStyle w:val="BodyText"/>
      </w:pPr>
      <w:commentRangeStart w:id="214"/>
      <w:r w:rsidR="00A632BD">
        <w:rPr/>
        <w:t>In</w:t>
      </w:r>
      <w:commentRangeEnd w:id="214"/>
      <w:r>
        <w:rPr>
          <w:rStyle w:val="CommentReference"/>
        </w:rPr>
        <w:commentReference w:id="214"/>
      </w:r>
      <w:r w:rsidR="00A632BD">
        <w:rPr/>
        <w:t xml:space="preserve"> fact, you </w:t>
      </w:r>
      <w:r w:rsidR="00A632BD">
        <w:rPr/>
        <w:t>don’t</w:t>
      </w:r>
      <w:r w:rsidR="00A632BD">
        <w:rPr/>
        <w:t xml:space="preserve"> even need to read this article yet. All you need is the DOI</w:t>
      </w:r>
      <w:r w:rsidR="00432278">
        <w:rPr/>
        <w:t>—</w:t>
      </w:r>
      <w:r w:rsidR="00A632BD">
        <w:rPr/>
        <w:t xml:space="preserve">the </w:t>
      </w:r>
      <w:r w:rsidRPr="1D4E4830" w:rsidR="00E9599C">
        <w:rPr>
          <w:i w:val="1"/>
          <w:iCs w:val="1"/>
        </w:rPr>
        <w:t>d</w:t>
      </w:r>
      <w:r w:rsidRPr="1D4E4830" w:rsidR="00A632BD">
        <w:rPr>
          <w:i w:val="1"/>
          <w:iCs w:val="1"/>
        </w:rPr>
        <w:t xml:space="preserve">igital </w:t>
      </w:r>
      <w:r w:rsidRPr="1D4E4830" w:rsidR="00E9599C">
        <w:rPr>
          <w:i w:val="1"/>
          <w:iCs w:val="1"/>
        </w:rPr>
        <w:t>o</w:t>
      </w:r>
      <w:r w:rsidRPr="1D4E4830" w:rsidR="00A632BD">
        <w:rPr>
          <w:i w:val="1"/>
          <w:iCs w:val="1"/>
        </w:rPr>
        <w:t xml:space="preserve">bject </w:t>
      </w:r>
      <w:r w:rsidRPr="1D4E4830" w:rsidR="00E9599C">
        <w:rPr>
          <w:i w:val="1"/>
          <w:iCs w:val="1"/>
        </w:rPr>
        <w:t>i</w:t>
      </w:r>
      <w:r w:rsidRPr="1D4E4830" w:rsidR="00A632BD">
        <w:rPr>
          <w:i w:val="1"/>
          <w:iCs w:val="1"/>
        </w:rPr>
        <w:t>dentifier</w:t>
      </w:r>
      <w:r w:rsidR="00A632BD">
        <w:rPr/>
        <w:t xml:space="preserve">. A DOI is a critical piece of information about an article that provides a piece of evidence that this is a legitimate article published in a legitimate journal. A DOI will always start </w:t>
      </w:r>
      <w:r w:rsidR="00A632BD">
        <w:rPr/>
        <w:t>with</w:t>
      </w:r>
      <w:r w:rsidR="00A632BD">
        <w:rPr/>
        <w:t xml:space="preserve"> </w:t>
      </w:r>
      <w:r w:rsidR="00A632BD">
        <w:rPr/>
        <w:t>10</w:t>
      </w:r>
      <w:r w:rsidR="00A632BD">
        <w:rPr/>
        <w:t>.</w:t>
      </w:r>
      <w:r w:rsidR="00B55143">
        <w:rPr/>
        <w:t xml:space="preserve"> </w:t>
      </w:r>
      <w:r w:rsidR="00A632BD">
        <w:rPr/>
        <w:t>.</w:t>
      </w:r>
      <w:r w:rsidR="00A632BD">
        <w:rPr/>
        <w:t xml:space="preserve"> Sometimes</w:t>
      </w:r>
      <w:r w:rsidR="00A632BD">
        <w:rPr/>
        <w:t xml:space="preserve"> it is included as part of </w:t>
      </w:r>
      <w:r w:rsidR="00A632BD">
        <w:rPr/>
        <w:t>a</w:t>
      </w:r>
      <w:r w:rsidR="00027B25">
        <w:rPr/>
        <w:t>n</w:t>
      </w:r>
      <w:r w:rsidR="00A632BD">
        <w:rPr/>
        <w:t xml:space="preserve"> URL, </w:t>
      </w:r>
      <w:r w:rsidR="00027B25">
        <w:rPr/>
        <w:t xml:space="preserve">as </w:t>
      </w:r>
      <w:r w:rsidR="00A632BD">
        <w:rPr/>
        <w:t xml:space="preserve">in this case, but you only need the code that follows ‘10.’. The DOI for this article is </w:t>
      </w:r>
      <w:r w:rsidR="00A632BD">
        <w:rPr/>
        <w:t>10.1016/j.leaqua.2018.07.004</w:t>
      </w:r>
    </w:p>
    <w:p w:rsidR="00A632BD" w:rsidRDefault="00A632BD" w14:paraId="4D3E02D7" w14:textId="77777777">
      <w:pPr>
        <w:pStyle w:val="BodyText"/>
      </w:pPr>
      <w:r>
        <w:t>Copy the DOI. Sometimes you need to copy the whole URL, and that is ok.</w:t>
      </w:r>
    </w:p>
    <w:p w:rsidR="00A632BD" w:rsidRDefault="00A632BD" w14:paraId="0E12D907" w14:textId="1674B76B">
      <w:pPr>
        <w:pStyle w:val="BodyText"/>
      </w:pPr>
      <w:bookmarkStart w:name="log-in-to-litmaps.com" w:id="232"/>
      <w:bookmarkEnd w:id="101"/>
      <w:commentRangeStart w:id="233"/>
      <w:r w:rsidR="00A632BD">
        <w:rPr/>
        <w:t xml:space="preserve">Log </w:t>
      </w:r>
      <w:commentRangeEnd w:id="233"/>
      <w:r>
        <w:rPr>
          <w:rStyle w:val="CommentReference"/>
        </w:rPr>
        <w:commentReference w:id="233"/>
      </w:r>
      <w:r w:rsidR="00A632BD">
        <w:rPr/>
        <w:t xml:space="preserve">in </w:t>
      </w:r>
      <w:r w:rsidR="00F02583">
        <w:rPr/>
        <w:t>t</w:t>
      </w:r>
      <w:r w:rsidR="00A632BD">
        <w:rPr/>
        <w:t>o</w:t>
      </w:r>
      <w:r w:rsidR="00A632BD">
        <w:rPr/>
        <w:t xml:space="preserve"> </w:t>
      </w:r>
      <w:r>
        <w:fldChar w:fldCharType="begin"/>
      </w:r>
      <w:r>
        <w:instrText xml:space="preserve">HYPERLINK "https://www.litmaps.com/"</w:instrText>
      </w:r>
      <w:r>
        <w:fldChar w:fldCharType="separate"/>
      </w:r>
      <w:r w:rsidRPr="1D4E4830" w:rsidR="00A632BD">
        <w:rPr>
          <w:rStyle w:val="Hyperlink"/>
        </w:rPr>
        <w:t>Litmaps.com</w:t>
      </w:r>
      <w:r>
        <w:fldChar w:fldCharType="end"/>
      </w:r>
      <w:r w:rsidR="00E540CD">
        <w:rPr/>
        <w:t xml:space="preserve"> and</w:t>
      </w:r>
      <w:r w:rsidR="00E540CD">
        <w:rPr/>
        <w:t xml:space="preserve"> paste the</w:t>
      </w:r>
      <w:r w:rsidR="00A632BD">
        <w:rPr/>
        <w:t xml:space="preserve"> DOI.</w:t>
      </w:r>
    </w:p>
    <w:tbl>
      <w:tblPr>
        <w:tblStyle w:val="Table"/>
        <w:tblW w:w="5000" w:type="pct"/>
        <w:tblLayout w:type="fixed"/>
        <w:tblLook w:val="0000" w:firstRow="0" w:lastRow="0" w:firstColumn="0" w:lastColumn="0" w:noHBand="0" w:noVBand="0"/>
      </w:tblPr>
      <w:tblGrid>
        <w:gridCol w:w="9360"/>
      </w:tblGrid>
      <w:tr w:rsidR="00A632BD" w:rsidTr="1D4E4830" w14:paraId="22C8A778"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E540CD" w:rsidR="00E540CD" w:rsidP="1D4E4830" w:rsidRDefault="00A632BD" w14:paraId="04AE8736" w14:textId="3225DAF6">
            <w:pPr>
              <w:pStyle w:val="ImageCaption"/>
              <w:spacing w:before="200"/>
              <w:rPr>
                <w:i w:val="0"/>
                <w:iCs w:val="0"/>
                <w:rPrChange w:author="" w16du:dateUtc="2024-07-31T07:42:00Z" w:id="144255417">
                  <w:rPr/>
                </w:rPrChange>
              </w:rPr>
            </w:pPr>
            <w:bookmarkStart w:name="fig-litmaps1" w:id="245"/>
            <w:r w:rsidRPr="1D4E4830" w:rsidR="00A632BD">
              <w:rPr>
                <w:i w:val="0"/>
                <w:iCs w:val="0"/>
              </w:rPr>
              <w:t>Figure 2.4</w:t>
            </w:r>
          </w:p>
          <w:p w:rsidR="00A632BD" w:rsidRDefault="00A632BD" w14:paraId="041CA7C1" w14:textId="7E847BC6">
            <w:pPr>
              <w:pStyle w:val="ImageCaption"/>
              <w:spacing w:before="200"/>
              <w:rPr/>
            </w:pPr>
            <w:r w:rsidR="00A632BD">
              <w:rPr/>
              <w:t xml:space="preserve">Screenshot of </w:t>
            </w:r>
            <w:r w:rsidR="00A632BD">
              <w:rPr/>
              <w:t>Litmaps</w:t>
            </w:r>
            <w:r w:rsidR="00A632BD">
              <w:rPr/>
              <w:t xml:space="preserve"> </w:t>
            </w:r>
            <w:r w:rsidR="00E540CD">
              <w:rPr/>
              <w:t>S</w:t>
            </w:r>
            <w:r w:rsidR="00A632BD">
              <w:rPr/>
              <w:t xml:space="preserve">earch </w:t>
            </w:r>
            <w:r w:rsidR="00E540CD">
              <w:rPr/>
              <w:t>B</w:t>
            </w:r>
            <w:r w:rsidR="00A632BD">
              <w:rPr/>
              <w:t xml:space="preserve">ar </w:t>
            </w:r>
            <w:r w:rsidR="00E540CD">
              <w:rPr/>
              <w:t>P</w:t>
            </w:r>
            <w:r w:rsidR="00A632BD">
              <w:rPr/>
              <w:t xml:space="preserve">opulated with </w:t>
            </w:r>
            <w:r w:rsidR="00E540CD">
              <w:rPr/>
              <w:t xml:space="preserve">a </w:t>
            </w:r>
            <w:r w:rsidR="00A632BD">
              <w:rPr/>
              <w:t>DOI</w:t>
            </w:r>
          </w:p>
          <w:p w:rsidR="00E540CD" w:rsidP="1D4E4830" w:rsidRDefault="00E540CD" w14:paraId="6CA508F6" w14:textId="0AD3C53D">
            <w:pPr>
              <w:pStyle w:val="ImageCaption"/>
              <w:spacing w:before="200"/>
              <w:rPr>
                <w:i w:val="0"/>
                <w:iCs w:val="0"/>
              </w:rPr>
            </w:pPr>
            <w:r w:rsidRPr="1D4E4830" w:rsidR="00E540CD">
              <w:rPr>
                <w:i w:val="0"/>
                <w:iCs w:val="0"/>
              </w:rPr>
              <w:t xml:space="preserve">[Alt text: </w:t>
            </w:r>
            <w:r w:rsidR="00E540CD">
              <w:rPr/>
              <w:t xml:space="preserve">Screenshot of </w:t>
            </w:r>
            <w:r w:rsidR="00E540CD">
              <w:rPr/>
              <w:t>Litmaps</w:t>
            </w:r>
            <w:r w:rsidR="00E540CD">
              <w:rPr/>
              <w:t xml:space="preserve"> </w:t>
            </w:r>
            <w:r w:rsidR="00183E2F">
              <w:rPr/>
              <w:t>s</w:t>
            </w:r>
            <w:r w:rsidR="00E540CD">
              <w:rPr/>
              <w:t xml:space="preserve">earch </w:t>
            </w:r>
            <w:r w:rsidR="00183E2F">
              <w:rPr/>
              <w:t>b</w:t>
            </w:r>
            <w:r w:rsidR="00E540CD">
              <w:rPr/>
              <w:t xml:space="preserve">ar </w:t>
            </w:r>
            <w:r w:rsidR="00183E2F">
              <w:rPr/>
              <w:t>p</w:t>
            </w:r>
            <w:r w:rsidR="00E540CD">
              <w:rPr/>
              <w:t>opulated with DOI</w:t>
            </w:r>
            <w:r w:rsidR="00183E2F">
              <w:rPr/>
              <w:t xml:space="preserve"> from text above</w:t>
            </w:r>
            <w:r w:rsidRPr="1D4E4830" w:rsidR="00183E2F">
              <w:rPr>
                <w:i w:val="0"/>
                <w:iCs w:val="0"/>
              </w:rPr>
              <w:t>]</w:t>
            </w:r>
          </w:p>
          <w:p w:rsidRPr="00E540CD" w:rsidR="00E540CD" w:rsidP="1D4E4830" w:rsidRDefault="00E540CD" w14:paraId="0B1D9E22" w14:textId="2996D394">
            <w:pPr>
              <w:pStyle w:val="ImageCaption"/>
              <w:spacing w:before="200"/>
              <w:rPr>
                <w:i w:val="0"/>
                <w:iCs w:val="0"/>
                <w:rPrChange w:author="" w16du:dateUtc="2024-07-31T07:42:00Z" w:id="943780692">
                  <w:rPr/>
                </w:rPrChange>
              </w:rPr>
            </w:pPr>
          </w:p>
          <w:p w:rsidR="00A632BD" w:rsidRDefault="00A632BD" w14:paraId="5A5C5228" w14:textId="77777777">
            <w:pPr>
              <w:pStyle w:val="Compact"/>
            </w:pPr>
            <w:r>
              <w:rPr>
                <w:noProof/>
              </w:rPr>
              <w:drawing>
                <wp:inline distT="0" distB="0" distL="0" distR="0" wp14:anchorId="0DABEC4D" wp14:editId="17950870">
                  <wp:extent cx="5334000" cy="4399796"/>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ssets/u2/litmaps1.png"/>
                          <pic:cNvPicPr>
                            <a:picLocks noChangeAspect="1" noChangeArrowheads="1"/>
                          </pic:cNvPicPr>
                        </pic:nvPicPr>
                        <pic:blipFill>
                          <a:blip r:embed="rId19"/>
                          <a:stretch>
                            <a:fillRect/>
                          </a:stretch>
                        </pic:blipFill>
                        <pic:spPr bwMode="auto">
                          <a:xfrm>
                            <a:off x="0" y="0"/>
                            <a:ext cx="5334000" cy="4399796"/>
                          </a:xfrm>
                          <a:prstGeom prst="rect">
                            <a:avLst/>
                          </a:prstGeom>
                          <a:noFill/>
                          <a:ln w="9525">
                            <a:noFill/>
                            <a:headEnd/>
                            <a:tailEnd/>
                          </a:ln>
                        </pic:spPr>
                      </pic:pic>
                    </a:graphicData>
                  </a:graphic>
                </wp:inline>
              </w:drawing>
            </w:r>
          </w:p>
        </w:tc>
        <w:bookmarkEnd w:id="245"/>
      </w:tr>
    </w:tbl>
    <w:p w:rsidR="00A632BD" w:rsidRDefault="00A632BD" w14:paraId="06CD5F65" w14:textId="558DF4A2">
      <w:pPr>
        <w:pStyle w:val="BodyText"/>
      </w:pPr>
      <w:r w:rsidR="00A632BD">
        <w:rPr/>
        <w:t xml:space="preserve">You will notice that </w:t>
      </w:r>
      <w:r w:rsidR="00A632BD">
        <w:rPr/>
        <w:t>LitMaps</w:t>
      </w:r>
      <w:r w:rsidR="00A632BD">
        <w:rPr/>
        <w:t xml:space="preserve"> will be able to find the article and will present it as an option for you to click. Go ahead</w:t>
      </w:r>
      <w:r w:rsidR="00183E2F">
        <w:rPr/>
        <w:t xml:space="preserve"> </w:t>
      </w:r>
      <w:r w:rsidR="00A632BD">
        <w:rPr/>
        <w:t>…</w:t>
      </w:r>
      <w:r w:rsidR="00183E2F">
        <w:rPr/>
        <w:t xml:space="preserve"> </w:t>
      </w:r>
      <w:r w:rsidR="00A632BD">
        <w:rPr/>
        <w:t>click.</w:t>
      </w:r>
    </w:p>
    <w:p w:rsidR="00A632BD" w:rsidRDefault="00A632BD" w14:paraId="0FD14D08" w14:textId="77777777">
      <w:pPr>
        <w:pStyle w:val="BodyText"/>
      </w:pPr>
      <w:r w:rsidR="00A632BD">
        <w:rPr/>
        <w:t>LitMaps</w:t>
      </w:r>
      <w:r w:rsidR="00A632BD">
        <w:rPr/>
        <w:t xml:space="preserve"> will create what they call a </w:t>
      </w:r>
      <w:r w:rsidR="00A632BD">
        <w:rPr/>
        <w:t>Seed Map</w:t>
      </w:r>
      <w:r w:rsidR="00A632BD">
        <w:rPr/>
        <w:t>, which you can see in the image below.</w:t>
      </w:r>
    </w:p>
    <w:tbl>
      <w:tblPr>
        <w:tblStyle w:val="Table"/>
        <w:tblW w:w="5000" w:type="pct"/>
        <w:tblLayout w:type="fixed"/>
        <w:tblLook w:val="0000" w:firstRow="0" w:lastRow="0" w:firstColumn="0" w:lastColumn="0" w:noHBand="0" w:noVBand="0"/>
      </w:tblPr>
      <w:tblGrid>
        <w:gridCol w:w="9360"/>
      </w:tblGrid>
      <w:tr w:rsidR="00A632BD" w:rsidTr="1D4E4830" w14:paraId="1F13D0AB"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C16F59" w:rsidR="00C16F59" w:rsidP="1D4E4830" w:rsidRDefault="00A632BD" w14:paraId="18D8F251" w14:textId="6475E907">
            <w:pPr>
              <w:pStyle w:val="ImageCaption"/>
              <w:spacing w:before="200"/>
              <w:rPr>
                <w:i w:val="0"/>
                <w:iCs w:val="0"/>
                <w:rPrChange w:author="" w16du:dateUtc="2024-07-31T07:44:00Z" w:id="276528919">
                  <w:rPr/>
                </w:rPrChange>
              </w:rPr>
            </w:pPr>
            <w:bookmarkStart w:name="fig-litmaps2" w:id="277"/>
            <w:r w:rsidRPr="1D4E4830" w:rsidR="00A632BD">
              <w:rPr>
                <w:i w:val="0"/>
                <w:iCs w:val="0"/>
              </w:rPr>
              <w:t>Figure 2.5</w:t>
            </w:r>
          </w:p>
          <w:p w:rsidR="00A632BD" w:rsidP="1D4E4830" w:rsidRDefault="00A632BD" w14:paraId="6B84ED3E" w14:textId="72AFB599">
            <w:pPr>
              <w:pStyle w:val="ImageCaption"/>
              <w:spacing w:before="200"/>
              <w:rPr>
                <w:i w:val="0"/>
                <w:iCs w:val="0"/>
              </w:rPr>
            </w:pPr>
            <w:r w:rsidR="00A632BD">
              <w:rPr/>
              <w:t xml:space="preserve">Screenshot of </w:t>
            </w:r>
            <w:r w:rsidR="00A632BD">
              <w:rPr/>
              <w:t>Litmap</w:t>
            </w:r>
            <w:r w:rsidR="0CC064FF">
              <w:rPr/>
              <w:t>s</w:t>
            </w:r>
            <w:r w:rsidR="00A632BD">
              <w:rPr/>
              <w:t xml:space="preserve"> </w:t>
            </w:r>
            <w:r w:rsidR="3EE5CCBF">
              <w:rPr/>
              <w:t>S</w:t>
            </w:r>
            <w:r w:rsidR="00A632BD">
              <w:rPr/>
              <w:t xml:space="preserve">eed </w:t>
            </w:r>
            <w:r w:rsidR="3EE5CCBF">
              <w:rPr/>
              <w:t>M</w:t>
            </w:r>
            <w:r w:rsidR="00A632BD">
              <w:rPr/>
              <w:t>ap</w:t>
            </w:r>
          </w:p>
          <w:p w:rsidRPr="00C16F59" w:rsidR="00C16F59" w:rsidP="1D4E4830" w:rsidRDefault="00C16F59" w14:paraId="7D6FB5FD" w14:textId="25C42BF5">
            <w:pPr>
              <w:pStyle w:val="ImageCaption"/>
              <w:spacing w:before="200"/>
              <w:rPr>
                <w:i w:val="0"/>
                <w:iCs w:val="0"/>
                <w:rPrChange w:author="" w16du:dateUtc="2024-07-31T07:44:00Z" w:id="464644129">
                  <w:rPr/>
                </w:rPrChange>
              </w:rPr>
            </w:pPr>
            <w:r w:rsidRPr="1D4E4830" w:rsidR="3EE5CCBF">
              <w:rPr>
                <w:i w:val="0"/>
                <w:iCs w:val="0"/>
              </w:rPr>
              <w:t xml:space="preserve">[Alt text: Screenshot of </w:t>
            </w:r>
            <w:r w:rsidRPr="1D4E4830" w:rsidR="3EE5CCBF">
              <w:rPr>
                <w:i w:val="0"/>
                <w:iCs w:val="0"/>
              </w:rPr>
              <w:t>Litma</w:t>
            </w:r>
            <w:r w:rsidRPr="1D4E4830" w:rsidR="3EE5CCBF">
              <w:rPr>
                <w:i w:val="0"/>
                <w:iCs w:val="0"/>
              </w:rPr>
              <w:t>ps</w:t>
            </w:r>
            <w:r w:rsidRPr="1D4E4830" w:rsidR="3EE5CCBF">
              <w:rPr>
                <w:i w:val="0"/>
                <w:iCs w:val="0"/>
              </w:rPr>
              <w:t xml:space="preserve"> seed map]</w:t>
            </w:r>
          </w:p>
          <w:p w:rsidR="00A632BD" w:rsidRDefault="00A632BD" w14:paraId="658E4C59" w14:textId="77777777">
            <w:pPr>
              <w:pStyle w:val="Compact"/>
            </w:pPr>
            <w:r>
              <w:rPr>
                <w:noProof/>
              </w:rPr>
              <w:drawing>
                <wp:inline distT="0" distB="0" distL="0" distR="0" wp14:anchorId="4B716895" wp14:editId="58C6094C">
                  <wp:extent cx="5334000" cy="53278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ssets/u2/litmaps2.png"/>
                          <pic:cNvPicPr>
                            <a:picLocks noChangeAspect="1" noChangeArrowheads="1"/>
                          </pic:cNvPicPr>
                        </pic:nvPicPr>
                        <pic:blipFill>
                          <a:blip r:embed="rId20"/>
                          <a:stretch>
                            <a:fillRect/>
                          </a:stretch>
                        </pic:blipFill>
                        <pic:spPr bwMode="auto">
                          <a:xfrm>
                            <a:off x="0" y="0"/>
                            <a:ext cx="5334000" cy="5327819"/>
                          </a:xfrm>
                          <a:prstGeom prst="rect">
                            <a:avLst/>
                          </a:prstGeom>
                          <a:noFill/>
                          <a:ln w="9525">
                            <a:noFill/>
                            <a:headEnd/>
                            <a:tailEnd/>
                          </a:ln>
                        </pic:spPr>
                      </pic:pic>
                    </a:graphicData>
                  </a:graphic>
                </wp:inline>
              </w:drawing>
            </w:r>
          </w:p>
        </w:tc>
        <w:bookmarkEnd w:id="277"/>
      </w:tr>
    </w:tbl>
    <w:p w:rsidR="00A632BD" w:rsidRDefault="00A632BD" w14:paraId="5638FDE5" w14:textId="54720756">
      <w:pPr>
        <w:pStyle w:val="BodyText"/>
      </w:pPr>
      <w:r w:rsidR="00A632BD">
        <w:rPr/>
        <w:t xml:space="preserve">The seed map shows an AI-generated map of the 20 most relevant articles related to the seed article. Each dot </w:t>
      </w:r>
      <w:r w:rsidR="00A632BD">
        <w:rPr/>
        <w:t>represents</w:t>
      </w:r>
      <w:r w:rsidR="00A632BD">
        <w:rPr/>
        <w:t xml:space="preserve"> an article. The seed article is shown as a </w:t>
      </w:r>
      <w:r w:rsidR="0061017A">
        <w:rPr/>
        <w:t xml:space="preserve">blue </w:t>
      </w:r>
      <w:r w:rsidR="00A632BD">
        <w:rPr/>
        <w:t>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w:t>
      </w:r>
      <w:r w:rsidR="00957DBB">
        <w:rPr/>
        <w:t>,</w:t>
      </w:r>
      <w:r w:rsidR="00A632BD">
        <w:rPr/>
        <w:t xml:space="preserve"> as older articles tend to have more citations. This map can be </w:t>
      </w:r>
      <w:r w:rsidR="00A632BD">
        <w:rPr/>
        <w:t>very helpful</w:t>
      </w:r>
      <w:r w:rsidR="00A632BD">
        <w:rPr/>
        <w:t xml:space="preserve"> in finding very impactful, recent articles as those articles will be in the top right quadrant of the map.</w:t>
      </w:r>
    </w:p>
    <w:p w:rsidR="00A632BD" w:rsidRDefault="00A632BD" w14:paraId="637128DC" w14:textId="6D69113C">
      <w:pPr>
        <w:pStyle w:val="BodyText"/>
      </w:pPr>
      <w:r w:rsidR="00A632BD">
        <w:rPr/>
        <w:t>When you are signed in to LitMaps</w:t>
      </w:r>
      <w:r w:rsidR="00A632BD">
        <w:rPr/>
        <w:t xml:space="preserve"> you are able to create </w:t>
      </w:r>
      <w:r w:rsidR="00957DBB">
        <w:rPr/>
        <w:t>c</w:t>
      </w:r>
      <w:r w:rsidR="00A632BD">
        <w:rPr/>
        <w:t>ollections</w:t>
      </w:r>
      <w:r w:rsidR="00A632BD">
        <w:rPr/>
        <w:t xml:space="preserve"> of articles. To do this, click </w:t>
      </w:r>
      <w:r w:rsidR="00A632BD">
        <w:rPr/>
        <w:t xml:space="preserve">an article in the seed map, then </w:t>
      </w:r>
      <w:r w:rsidR="00A632BD">
        <w:rPr/>
        <w:t>read through</w:t>
      </w:r>
      <w:r w:rsidR="00A632BD">
        <w:rPr/>
        <w:t xml:space="preserve"> the abstract. This might tell you that the article is not related to your search, but if it is, as in the image, then click </w:t>
      </w:r>
      <w:r w:rsidR="00736AAA">
        <w:rPr/>
        <w:t>“</w:t>
      </w:r>
      <w:r w:rsidR="00A632BD">
        <w:rPr/>
        <w:t>Edit Collections</w:t>
      </w:r>
      <w:r w:rsidR="00736AAA">
        <w:rPr/>
        <w:t>,”</w:t>
      </w:r>
      <w:r w:rsidR="00A632BD">
        <w:rPr/>
        <w:t xml:space="preserve">’ then </w:t>
      </w:r>
      <w:r w:rsidR="00736AAA">
        <w:rPr/>
        <w:t>“</w:t>
      </w:r>
      <w:r w:rsidR="00A632BD">
        <w:rPr/>
        <w:t>New Collection</w:t>
      </w:r>
      <w:r w:rsidR="00736AAA">
        <w:rPr/>
        <w:t>.”</w:t>
      </w:r>
      <w:r w:rsidR="00A632BD">
        <w:rPr/>
        <w:t xml:space="preserve"> Give the new collection a name</w:t>
      </w:r>
      <w:r w:rsidR="00A632BD">
        <w:rPr/>
        <w:t xml:space="preserve"> and click </w:t>
      </w:r>
      <w:r w:rsidR="001D2E80">
        <w:rPr/>
        <w:t>“</w:t>
      </w:r>
      <w:r w:rsidR="00A632BD">
        <w:rPr/>
        <w:t>Done</w:t>
      </w:r>
      <w:r w:rsidR="00736AAA">
        <w:rPr/>
        <w:t>.”</w:t>
      </w:r>
    </w:p>
    <w:tbl>
      <w:tblPr>
        <w:tblStyle w:val="Table"/>
        <w:tblW w:w="5000" w:type="pct"/>
        <w:tblLayout w:type="fixed"/>
        <w:tblLook w:val="0000" w:firstRow="0" w:lastRow="0" w:firstColumn="0" w:lastColumn="0" w:noHBand="0" w:noVBand="0"/>
      </w:tblPr>
      <w:tblGrid>
        <w:gridCol w:w="9360"/>
      </w:tblGrid>
      <w:tr w:rsidR="00A632BD" w:rsidTr="1D4E4830" w14:paraId="167FF821"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645796" w:rsidR="00645796" w:rsidP="1D4E4830" w:rsidRDefault="00A632BD" w14:paraId="344905CF" w14:textId="5D66AC71">
            <w:pPr>
              <w:pStyle w:val="ImageCaption"/>
              <w:spacing w:before="200"/>
              <w:rPr>
                <w:i w:val="0"/>
                <w:iCs w:val="0"/>
                <w:rPrChange w:author="" w16du:dateUtc="2024-07-31T07:50:00Z" w:id="1314338035">
                  <w:rPr/>
                </w:rPrChange>
              </w:rPr>
            </w:pPr>
            <w:bookmarkStart w:name="fig-litmaps3" w:id="314"/>
            <w:r w:rsidRPr="1D4E4830" w:rsidR="00A632BD">
              <w:rPr>
                <w:i w:val="0"/>
                <w:iCs w:val="0"/>
              </w:rPr>
              <w:t>Figure 2.6</w:t>
            </w:r>
          </w:p>
          <w:p w:rsidR="00A632BD" w:rsidRDefault="00A632BD" w14:paraId="073964A1" w14:textId="2D4A34DC">
            <w:pPr>
              <w:pStyle w:val="ImageCaption"/>
              <w:spacing w:before="200"/>
              <w:rPr/>
            </w:pPr>
            <w:r w:rsidR="00A632BD">
              <w:rPr/>
              <w:t xml:space="preserve">Screenshot of </w:t>
            </w:r>
            <w:r w:rsidR="00A632BD">
              <w:rPr/>
              <w:t>Litmaps</w:t>
            </w:r>
            <w:r w:rsidR="00A632BD">
              <w:rPr/>
              <w:t xml:space="preserve"> </w:t>
            </w:r>
            <w:r w:rsidR="202D111A">
              <w:rPr/>
              <w:t>S</w:t>
            </w:r>
            <w:r w:rsidR="00A632BD">
              <w:rPr/>
              <w:t xml:space="preserve">eed </w:t>
            </w:r>
            <w:r w:rsidR="202D111A">
              <w:rPr/>
              <w:t>M</w:t>
            </w:r>
            <w:r w:rsidR="00A632BD">
              <w:rPr/>
              <w:t>ap</w:t>
            </w:r>
            <w:r w:rsidR="202D111A">
              <w:rPr/>
              <w:t xml:space="preserve"> with Edit Collections Popup</w:t>
            </w:r>
            <w:r w:rsidR="5263E5A6">
              <w:rPr/>
              <w:t xml:space="preserve"> (Circled)</w:t>
            </w:r>
          </w:p>
          <w:p w:rsidRPr="00645796" w:rsidR="00645796" w:rsidP="1D4E4830" w:rsidRDefault="00645796" w14:paraId="3834AF4E" w14:textId="73A08A63">
            <w:pPr>
              <w:pStyle w:val="ImageCaption"/>
              <w:spacing w:before="200"/>
              <w:rPr>
                <w:i w:val="0"/>
                <w:iCs w:val="0"/>
                <w:rPrChange w:author="" w16du:dateUtc="2024-07-31T07:52:00Z" w:id="1011624782">
                  <w:rPr/>
                </w:rPrChange>
              </w:rPr>
            </w:pPr>
            <w:r w:rsidRPr="1D4E4830" w:rsidR="202D111A">
              <w:rPr>
                <w:i w:val="0"/>
                <w:iCs w:val="0"/>
              </w:rPr>
              <w:t xml:space="preserve">[Alt text: </w:t>
            </w:r>
            <w:r w:rsidRPr="1D4E4830" w:rsidR="202D111A">
              <w:rPr>
                <w:i w:val="0"/>
                <w:iCs w:val="0"/>
              </w:rPr>
              <w:t xml:space="preserve">Screenshot of </w:t>
            </w:r>
            <w:r w:rsidRPr="1D4E4830" w:rsidR="202D111A">
              <w:rPr>
                <w:i w:val="0"/>
                <w:iCs w:val="0"/>
              </w:rPr>
              <w:t>Litmaps</w:t>
            </w:r>
            <w:r w:rsidRPr="1D4E4830" w:rsidR="202D111A">
              <w:rPr>
                <w:i w:val="0"/>
                <w:iCs w:val="0"/>
              </w:rPr>
              <w:t xml:space="preserve"> seed map with edit collections popup</w:t>
            </w:r>
            <w:r w:rsidRPr="1D4E4830" w:rsidR="5263E5A6">
              <w:rPr>
                <w:i w:val="0"/>
                <w:iCs w:val="0"/>
              </w:rPr>
              <w:t xml:space="preserve"> circled in red</w:t>
            </w:r>
            <w:r w:rsidRPr="1D4E4830" w:rsidR="202D111A">
              <w:rPr>
                <w:i w:val="0"/>
                <w:iCs w:val="0"/>
              </w:rPr>
              <w:t>.</w:t>
            </w:r>
            <w:r w:rsidRPr="1D4E4830" w:rsidR="202D111A">
              <w:rPr>
                <w:i w:val="0"/>
                <w:iCs w:val="0"/>
              </w:rPr>
              <w:t>]</w:t>
            </w:r>
          </w:p>
          <w:p w:rsidRPr="00645796" w:rsidR="00645796" w:rsidP="1D4E4830" w:rsidRDefault="00645796" w14:paraId="513E5A7E" w14:textId="77777777">
            <w:pPr>
              <w:pStyle w:val="ImageCaption"/>
              <w:spacing w:before="200"/>
              <w:rPr>
                <w:i w:val="0"/>
                <w:iCs w:val="0"/>
                <w:rPrChange w:author="" w16du:dateUtc="2024-07-31T07:51:00Z" w:id="1595949430">
                  <w:rPr/>
                </w:rPrChange>
              </w:rPr>
            </w:pPr>
          </w:p>
          <w:p w:rsidR="00645796" w:rsidRDefault="00645796" w14:paraId="5BDD689F" w14:textId="77777777">
            <w:pPr>
              <w:pStyle w:val="ImageCaption"/>
              <w:spacing w:before="200"/>
            </w:pPr>
          </w:p>
          <w:p w:rsidR="00A632BD" w:rsidRDefault="00A632BD" w14:paraId="3FD62CC3" w14:textId="77777777">
            <w:pPr>
              <w:pStyle w:val="Compact"/>
            </w:pPr>
            <w:r>
              <w:rPr>
                <w:noProof/>
              </w:rPr>
              <w:drawing>
                <wp:inline distT="0" distB="0" distL="0" distR="0" wp14:anchorId="405F9B66" wp14:editId="2ED97C63">
                  <wp:extent cx="5334000" cy="503984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ssets/u2/litmaps3.png"/>
                          <pic:cNvPicPr>
                            <a:picLocks noChangeAspect="1" noChangeArrowheads="1"/>
                          </pic:cNvPicPr>
                        </pic:nvPicPr>
                        <pic:blipFill>
                          <a:blip r:embed="rId21"/>
                          <a:stretch>
                            <a:fillRect/>
                          </a:stretch>
                        </pic:blipFill>
                        <pic:spPr bwMode="auto">
                          <a:xfrm>
                            <a:off x="0" y="0"/>
                            <a:ext cx="5334000" cy="5039845"/>
                          </a:xfrm>
                          <a:prstGeom prst="rect">
                            <a:avLst/>
                          </a:prstGeom>
                          <a:noFill/>
                          <a:ln w="9525">
                            <a:noFill/>
                            <a:headEnd/>
                            <a:tailEnd/>
                          </a:ln>
                        </pic:spPr>
                      </pic:pic>
                    </a:graphicData>
                  </a:graphic>
                </wp:inline>
              </w:drawing>
            </w:r>
          </w:p>
        </w:tc>
        <w:bookmarkEnd w:id="314"/>
      </w:tr>
    </w:tbl>
    <w:p w:rsidR="00A632BD" w:rsidRDefault="00A632BD" w14:paraId="465EC1CF" w14:textId="101C76AA">
      <w:pPr>
        <w:pStyle w:val="BodyText"/>
      </w:pPr>
      <w:commentRangeStart w:id="339"/>
      <w:r w:rsidR="00A632BD">
        <w:rPr/>
        <w:t>Next</w:t>
      </w:r>
      <w:commentRangeEnd w:id="339"/>
      <w:r>
        <w:rPr>
          <w:rStyle w:val="CommentReference"/>
        </w:rPr>
        <w:commentReference w:id="339"/>
      </w:r>
      <w:r w:rsidR="00A632BD">
        <w:rPr/>
        <w:t>, add Hoch, 2018</w:t>
      </w:r>
      <w:r w:rsidR="007D5DD5">
        <w:rPr/>
        <w:t>,</w:t>
      </w:r>
      <w:r w:rsidR="00A632BD">
        <w:rPr/>
        <w:t xml:space="preserve"> to your new collection (it is closest to the upper right quadrant), and finally add Greenleaf, 1979 (all the articles </w:t>
      </w:r>
      <w:r w:rsidR="00A632BD">
        <w:rPr/>
        <w:t>seem to cite</w:t>
      </w:r>
      <w:r w:rsidR="00A632BD">
        <w:rPr/>
        <w:t xml:space="preserve"> this article, so it is likely </w:t>
      </w:r>
      <w:r w:rsidR="00A632BD">
        <w:rPr/>
        <w:t>very important</w:t>
      </w:r>
      <w:r w:rsidR="00A632BD">
        <w:rPr/>
        <w:t xml:space="preserve"> in the field, sometimes called a </w:t>
      </w:r>
      <w:r w:rsidR="00A632BD">
        <w:rPr/>
        <w:t>seminal article</w:t>
      </w:r>
      <w:r w:rsidR="00A632BD">
        <w:rPr/>
        <w:t>).</w:t>
      </w:r>
    </w:p>
    <w:p w:rsidR="00A632BD" w:rsidRDefault="00A632BD" w14:paraId="3C3E0867" w14:textId="77777777">
      <w:pPr>
        <w:pStyle w:val="BodyText"/>
      </w:pPr>
      <w:r w:rsidR="00A632BD">
        <w:rPr/>
        <w:t xml:space="preserve">Notice that the articles you added to your new collection are all </w:t>
      </w:r>
      <w:r w:rsidR="00A632BD">
        <w:rPr/>
        <w:t>coloured</w:t>
      </w:r>
      <w:r w:rsidR="00A632BD">
        <w:rPr/>
        <w:t xml:space="preserve"> the same as the collection.</w:t>
      </w:r>
    </w:p>
    <w:tbl>
      <w:tblPr>
        <w:tblStyle w:val="Table"/>
        <w:tblW w:w="5000" w:type="pct"/>
        <w:tblLayout w:type="fixed"/>
        <w:tblLook w:val="0000" w:firstRow="0" w:lastRow="0" w:firstColumn="0" w:lastColumn="0" w:noHBand="0" w:noVBand="0"/>
      </w:tblPr>
      <w:tblGrid>
        <w:gridCol w:w="9360"/>
      </w:tblGrid>
      <w:tr w:rsidR="00A632BD" w:rsidTr="1D4E4830" w14:paraId="44B8A940"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7D5DD5" w:rsidR="007D5DD5" w:rsidP="1D4E4830" w:rsidRDefault="00A632BD" w14:paraId="466FF5C2" w14:textId="5807092D">
            <w:pPr>
              <w:pStyle w:val="ImageCaption"/>
              <w:spacing w:before="200"/>
              <w:rPr>
                <w:i w:val="0"/>
                <w:iCs w:val="0"/>
                <w:rPrChange w:author="" w16du:dateUtc="2024-07-31T07:53:00Z" w:id="984027876">
                  <w:rPr/>
                </w:rPrChange>
              </w:rPr>
            </w:pPr>
            <w:bookmarkStart w:name="fig-litmaps4" w:id="346"/>
            <w:r w:rsidRPr="1D4E4830" w:rsidR="00A632BD">
              <w:rPr>
                <w:i w:val="0"/>
                <w:iCs w:val="0"/>
              </w:rPr>
              <w:t>Figure 2.7</w:t>
            </w:r>
          </w:p>
          <w:p w:rsidR="00A632BD" w:rsidRDefault="00A632BD" w14:paraId="32D527F8" w14:textId="33DA3296">
            <w:pPr>
              <w:pStyle w:val="ImageCaption"/>
              <w:spacing w:before="200"/>
              <w:rPr/>
            </w:pPr>
            <w:r w:rsidR="00A632BD">
              <w:rPr/>
              <w:t xml:space="preserve">Screenshot of </w:t>
            </w:r>
            <w:r w:rsidR="00A632BD">
              <w:rPr/>
              <w:t>Litmaps</w:t>
            </w:r>
            <w:r w:rsidR="00A632BD">
              <w:rPr/>
              <w:t xml:space="preserve"> </w:t>
            </w:r>
            <w:r w:rsidR="6748E067">
              <w:rPr/>
              <w:t>S</w:t>
            </w:r>
            <w:r w:rsidR="00A632BD">
              <w:rPr/>
              <w:t xml:space="preserve">eed </w:t>
            </w:r>
            <w:r w:rsidR="6748E067">
              <w:rPr/>
              <w:t>M</w:t>
            </w:r>
            <w:r w:rsidR="00A632BD">
              <w:rPr/>
              <w:t>ap</w:t>
            </w:r>
            <w:r w:rsidR="6748E067">
              <w:rPr/>
              <w:t xml:space="preserve"> Including “Discover” Option</w:t>
            </w:r>
            <w:r w:rsidR="08BD37BD">
              <w:rPr/>
              <w:t xml:space="preserve"> (Left)</w:t>
            </w:r>
          </w:p>
          <w:p w:rsidRPr="00FA4729" w:rsidR="00FA4729" w:rsidP="1D4E4830" w:rsidRDefault="00D155A3" w14:paraId="6BA77FE4" w14:textId="7D560227">
            <w:pPr>
              <w:pStyle w:val="ImageCaption"/>
              <w:spacing w:before="200"/>
              <w:rPr>
                <w:i w:val="0"/>
                <w:iCs w:val="0"/>
                <w:rPrChange w:author="" w16du:dateUtc="2024-07-31T07:55:00Z" w:id="2049558358">
                  <w:rPr/>
                </w:rPrChange>
              </w:rPr>
            </w:pPr>
            <w:r w:rsidRPr="1D4E4830" w:rsidR="6748E067">
              <w:rPr>
                <w:i w:val="0"/>
                <w:iCs w:val="0"/>
              </w:rPr>
              <w:t xml:space="preserve">[Alt text: </w:t>
            </w:r>
            <w:r w:rsidRPr="1D4E4830" w:rsidR="00FA4729">
              <w:rPr>
                <w:i w:val="0"/>
                <w:iCs w:val="0"/>
              </w:rPr>
              <w:t xml:space="preserve">screenshot of the </w:t>
            </w:r>
            <w:r w:rsidRPr="1D4E4830" w:rsidR="00FA4729">
              <w:rPr>
                <w:i w:val="0"/>
                <w:iCs w:val="0"/>
              </w:rPr>
              <w:t>L</w:t>
            </w:r>
            <w:r w:rsidRPr="1D4E4830" w:rsidR="00FA4729">
              <w:rPr>
                <w:i w:val="0"/>
                <w:iCs w:val="0"/>
              </w:rPr>
              <w:t>itmaps</w:t>
            </w:r>
            <w:r w:rsidRPr="1D4E4830" w:rsidR="00FA4729">
              <w:rPr>
                <w:i w:val="0"/>
                <w:iCs w:val="0"/>
              </w:rPr>
              <w:t xml:space="preserve"> seed map including “</w:t>
            </w:r>
            <w:r w:rsidRPr="1D4E4830" w:rsidR="00270E7A">
              <w:rPr>
                <w:i w:val="0"/>
                <w:iCs w:val="0"/>
              </w:rPr>
              <w:t>D</w:t>
            </w:r>
            <w:r w:rsidRPr="1D4E4830" w:rsidR="00FA4729">
              <w:rPr>
                <w:i w:val="0"/>
                <w:iCs w:val="0"/>
              </w:rPr>
              <w:t>iscover” option</w:t>
            </w:r>
            <w:r w:rsidRPr="1D4E4830" w:rsidR="08BD37BD">
              <w:rPr>
                <w:i w:val="0"/>
                <w:iCs w:val="0"/>
              </w:rPr>
              <w:t xml:space="preserve"> on</w:t>
            </w:r>
            <w:r w:rsidRPr="1D4E4830" w:rsidR="08BD37BD">
              <w:rPr>
                <w:i w:val="0"/>
                <w:iCs w:val="0"/>
              </w:rPr>
              <w:t xml:space="preserve"> left</w:t>
            </w:r>
            <w:r w:rsidRPr="1D4E4830" w:rsidR="00FA4729">
              <w:rPr>
                <w:i w:val="0"/>
                <w:iCs w:val="0"/>
              </w:rPr>
              <w:t>]</w:t>
            </w:r>
          </w:p>
          <w:p w:rsidRPr="007D5DD5" w:rsidR="007D5DD5" w:rsidP="1D4E4830" w:rsidRDefault="007D5DD5" w14:paraId="2B5214A4" w14:textId="13E230A9">
            <w:pPr>
              <w:pStyle w:val="ImageCaption"/>
              <w:spacing w:before="200"/>
              <w:rPr>
                <w:i w:val="0"/>
                <w:iCs w:val="0"/>
                <w:rPrChange w:author="" w16du:dateUtc="2024-07-31T07:53:00Z" w:id="1265629523">
                  <w:rPr/>
                </w:rPrChange>
              </w:rPr>
            </w:pPr>
          </w:p>
          <w:p w:rsidR="00A632BD" w:rsidRDefault="00A632BD" w14:paraId="366B12B0" w14:textId="77777777">
            <w:pPr>
              <w:pStyle w:val="Compact"/>
            </w:pPr>
            <w:r>
              <w:rPr>
                <w:noProof/>
              </w:rPr>
              <w:drawing>
                <wp:inline distT="0" distB="0" distL="0" distR="0" wp14:anchorId="68859DC1" wp14:editId="6901F35E">
                  <wp:extent cx="5334000" cy="50398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ssets/u2/litmaps4.png"/>
                          <pic:cNvPicPr>
                            <a:picLocks noChangeAspect="1" noChangeArrowheads="1"/>
                          </pic:cNvPicPr>
                        </pic:nvPicPr>
                        <pic:blipFill>
                          <a:blip r:embed="rId22"/>
                          <a:stretch>
                            <a:fillRect/>
                          </a:stretch>
                        </pic:blipFill>
                        <pic:spPr bwMode="auto">
                          <a:xfrm>
                            <a:off x="0" y="0"/>
                            <a:ext cx="5334000" cy="5039845"/>
                          </a:xfrm>
                          <a:prstGeom prst="rect">
                            <a:avLst/>
                          </a:prstGeom>
                          <a:noFill/>
                          <a:ln w="9525">
                            <a:noFill/>
                            <a:headEnd/>
                            <a:tailEnd/>
                          </a:ln>
                        </pic:spPr>
                      </pic:pic>
                    </a:graphicData>
                  </a:graphic>
                </wp:inline>
              </w:drawing>
            </w:r>
          </w:p>
        </w:tc>
        <w:bookmarkEnd w:id="346"/>
      </w:tr>
    </w:tbl>
    <w:p w:rsidR="00A632BD" w:rsidRDefault="00A632BD" w14:paraId="7B41E8BE" w14:textId="30CBDB55">
      <w:pPr>
        <w:pStyle w:val="BodyText"/>
      </w:pPr>
      <w:r w:rsidR="00A632BD">
        <w:rPr/>
        <w:t xml:space="preserve">Next, click </w:t>
      </w:r>
      <w:r w:rsidR="00FA4729">
        <w:rPr/>
        <w:t>“</w:t>
      </w:r>
      <w:r w:rsidR="00A632BD">
        <w:rPr/>
        <w:t>Discover</w:t>
      </w:r>
      <w:r w:rsidR="00FA4729">
        <w:rPr/>
        <w:t>”</w:t>
      </w:r>
      <w:r w:rsidR="00A632BD">
        <w:rPr/>
        <w:t xml:space="preserve"> in the left</w:t>
      </w:r>
      <w:r w:rsidR="00A632BD">
        <w:rPr/>
        <w:t xml:space="preserve">hand menu bar, then click </w:t>
      </w:r>
      <w:r w:rsidR="00FA4729">
        <w:rPr/>
        <w:t>“</w:t>
      </w:r>
      <w:r w:rsidR="00A632BD">
        <w:rPr/>
        <w:t>New Search</w:t>
      </w:r>
      <w:r w:rsidR="00FA4729">
        <w:rPr/>
        <w:t>,”</w:t>
      </w:r>
      <w:r w:rsidR="00A632BD">
        <w:rPr/>
        <w:t xml:space="preserve"> then </w:t>
      </w:r>
      <w:r w:rsidR="00FA4729">
        <w:rPr/>
        <w:t>“</w:t>
      </w:r>
      <w:r w:rsidR="00A632BD">
        <w:rPr/>
        <w:t>Add from your Library</w:t>
      </w:r>
      <w:r w:rsidR="00FA4729">
        <w:rPr/>
        <w:t>.</w:t>
      </w:r>
      <w:r w:rsidR="00FA4729">
        <w:rPr/>
        <w:t>”</w:t>
      </w:r>
    </w:p>
    <w:tbl>
      <w:tblPr>
        <w:tblStyle w:val="Table"/>
        <w:tblW w:w="5000" w:type="pct"/>
        <w:tblLayout w:type="fixed"/>
        <w:tblLook w:val="0000" w:firstRow="0" w:lastRow="0" w:firstColumn="0" w:lastColumn="0" w:noHBand="0" w:noVBand="0"/>
      </w:tblPr>
      <w:tblGrid>
        <w:gridCol w:w="9360"/>
      </w:tblGrid>
      <w:tr w:rsidR="00A632BD" w:rsidTr="1D4E4830" w14:paraId="6BEA4468"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3D0F43" w:rsidR="003D0F43" w:rsidP="1D4E4830" w:rsidRDefault="00A632BD" w14:paraId="102C96EE" w14:textId="76695BB9">
            <w:pPr>
              <w:pStyle w:val="ImageCaption"/>
              <w:spacing w:before="200"/>
              <w:rPr>
                <w:i w:val="0"/>
                <w:iCs w:val="0"/>
                <w:rPrChange w:author="" w16du:dateUtc="2024-07-31T07:57:00Z" w:id="1269476587">
                  <w:rPr/>
                </w:rPrChange>
              </w:rPr>
            </w:pPr>
            <w:bookmarkStart w:name="fig-litmaps5" w:id="392"/>
            <w:r w:rsidRPr="1D4E4830" w:rsidR="00A632BD">
              <w:rPr>
                <w:i w:val="0"/>
                <w:iCs w:val="0"/>
              </w:rPr>
              <w:t>Figure 2.8</w:t>
            </w:r>
          </w:p>
          <w:p w:rsidR="00A632BD" w:rsidP="00E42012" w:rsidRDefault="00A632BD" w14:paraId="2A8AC1D4" w14:textId="63438501">
            <w:pPr>
              <w:pStyle w:val="ImageCaption"/>
              <w:tabs>
                <w:tab w:val="left" w:pos="5409"/>
              </w:tabs>
              <w:spacing w:before="200"/>
              <w:rPr/>
            </w:pPr>
            <w:r w:rsidR="00A632BD">
              <w:rPr/>
              <w:t xml:space="preserve">Screenshot of </w:t>
            </w:r>
            <w:r w:rsidR="00A632BD">
              <w:rPr/>
              <w:t>Litmaps</w:t>
            </w:r>
            <w:r w:rsidR="00A632BD">
              <w:rPr/>
              <w:t xml:space="preserve"> </w:t>
            </w:r>
            <w:r w:rsidR="2663D6EF">
              <w:rPr/>
              <w:t>S</w:t>
            </w:r>
            <w:r w:rsidR="00A632BD">
              <w:rPr/>
              <w:t xml:space="preserve">eed </w:t>
            </w:r>
            <w:r w:rsidR="2663D6EF">
              <w:rPr/>
              <w:t>M</w:t>
            </w:r>
            <w:r w:rsidR="00A632BD">
              <w:rPr/>
              <w:t>ap</w:t>
            </w:r>
            <w:r w:rsidR="2663D6EF">
              <w:rPr/>
              <w:t xml:space="preserve"> Menu and</w:t>
            </w:r>
            <w:r w:rsidR="2663D6EF">
              <w:rPr/>
              <w:t xml:space="preserve"> “Discover” </w:t>
            </w:r>
            <w:r w:rsidR="2663D6EF">
              <w:rPr/>
              <w:t>Link</w:t>
            </w:r>
          </w:p>
          <w:p w:rsidRPr="00E42012" w:rsidR="00E42012" w:rsidP="1D4E4830" w:rsidRDefault="00E42012" w14:paraId="62922167" w14:textId="271D950F">
            <w:pPr>
              <w:pStyle w:val="ImageCaption"/>
              <w:tabs>
                <w:tab w:val="left" w:pos="5409"/>
              </w:tabs>
              <w:spacing w:before="200"/>
              <w:rPr>
                <w:i w:val="0"/>
                <w:iCs w:val="0"/>
                <w:rPrChange w:author="" w16du:dateUtc="2024-07-31T07:58:00Z" w:id="943221625">
                  <w:rPr/>
                </w:rPrChange>
              </w:rPr>
            </w:pPr>
            <w:r w:rsidRPr="1D4E4830" w:rsidR="2663D6EF">
              <w:rPr>
                <w:i w:val="0"/>
                <w:iCs w:val="0"/>
              </w:rPr>
              <w:t xml:space="preserve">[Alt text: </w:t>
            </w:r>
            <w:r w:rsidRPr="1D4E4830" w:rsidR="2663D6EF">
              <w:rPr>
                <w:i w:val="0"/>
                <w:iCs w:val="0"/>
              </w:rPr>
              <w:t xml:space="preserve">Screenshot of </w:t>
            </w:r>
            <w:r w:rsidRPr="1D4E4830" w:rsidR="2663D6EF">
              <w:rPr>
                <w:i w:val="0"/>
                <w:iCs w:val="0"/>
              </w:rPr>
              <w:t>Litmaps</w:t>
            </w:r>
            <w:r w:rsidRPr="1D4E4830" w:rsidR="2663D6EF">
              <w:rPr>
                <w:i w:val="0"/>
                <w:iCs w:val="0"/>
              </w:rPr>
              <w:t xml:space="preserve"> </w:t>
            </w:r>
            <w:r w:rsidRPr="1D4E4830" w:rsidR="2663D6EF">
              <w:rPr>
                <w:i w:val="0"/>
                <w:iCs w:val="0"/>
              </w:rPr>
              <w:t>seed map menu a</w:t>
            </w:r>
            <w:r w:rsidRPr="1D4E4830" w:rsidR="2663D6EF">
              <w:rPr>
                <w:i w:val="0"/>
                <w:iCs w:val="0"/>
              </w:rPr>
              <w:t xml:space="preserve">nd “Discover” </w:t>
            </w:r>
            <w:r w:rsidRPr="1D4E4830" w:rsidR="2663D6EF">
              <w:rPr>
                <w:i w:val="0"/>
                <w:iCs w:val="0"/>
              </w:rPr>
              <w:t>l</w:t>
            </w:r>
            <w:r w:rsidRPr="1D4E4830" w:rsidR="2663D6EF">
              <w:rPr>
                <w:i w:val="0"/>
                <w:iCs w:val="0"/>
              </w:rPr>
              <w:t>ink.</w:t>
            </w:r>
            <w:r w:rsidRPr="1D4E4830" w:rsidR="2663D6EF">
              <w:rPr>
                <w:i w:val="0"/>
                <w:iCs w:val="0"/>
              </w:rPr>
              <w:t>]</w:t>
            </w:r>
          </w:p>
          <w:p w:rsidRPr="00E42012" w:rsidR="00E42012" w:rsidP="1D4E4830" w:rsidRDefault="00E42012" w14:paraId="1A40DF3D" w14:textId="77777777">
            <w:pPr>
              <w:pStyle w:val="ImageCaption"/>
              <w:tabs>
                <w:tab w:val="left" w:pos="5409"/>
              </w:tabs>
              <w:spacing w:before="200"/>
              <w:rPr>
                <w:i w:val="0"/>
                <w:iCs w:val="0"/>
                <w:rPrChange w:author="" w16du:dateUtc="2024-07-31T07:58:00Z" w:id="1449703297">
                  <w:rPr/>
                </w:rPrChange>
              </w:rPr>
            </w:pPr>
          </w:p>
          <w:p w:rsidR="00A632BD" w:rsidRDefault="00A632BD" w14:paraId="283A9EC9" w14:textId="77777777">
            <w:pPr>
              <w:pStyle w:val="Compact"/>
            </w:pPr>
            <w:r>
              <w:rPr>
                <w:noProof/>
              </w:rPr>
              <w:drawing>
                <wp:inline distT="0" distB="0" distL="0" distR="0" wp14:anchorId="0AE23977" wp14:editId="23C33551">
                  <wp:extent cx="5334000" cy="22357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ssets/u2/litmaps5.png"/>
                          <pic:cNvPicPr>
                            <a:picLocks noChangeAspect="1" noChangeArrowheads="1"/>
                          </pic:cNvPicPr>
                        </pic:nvPicPr>
                        <pic:blipFill>
                          <a:blip r:embed="rId23"/>
                          <a:stretch>
                            <a:fillRect/>
                          </a:stretch>
                        </pic:blipFill>
                        <pic:spPr bwMode="auto">
                          <a:xfrm>
                            <a:off x="0" y="0"/>
                            <a:ext cx="5334000" cy="2235725"/>
                          </a:xfrm>
                          <a:prstGeom prst="rect">
                            <a:avLst/>
                          </a:prstGeom>
                          <a:noFill/>
                          <a:ln w="9525">
                            <a:noFill/>
                            <a:headEnd/>
                            <a:tailEnd/>
                          </a:ln>
                        </pic:spPr>
                      </pic:pic>
                    </a:graphicData>
                  </a:graphic>
                </wp:inline>
              </w:drawing>
            </w:r>
          </w:p>
        </w:tc>
        <w:bookmarkEnd w:id="392"/>
      </w:tr>
    </w:tbl>
    <w:p w:rsidR="00A632BD" w:rsidRDefault="00A632BD" w14:paraId="154F3D40" w14:textId="77777777">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rsidTr="1D4E4830" w14:paraId="3AD3B4F1"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E42012" w:rsidR="00E42012" w:rsidP="1D4E4830" w:rsidRDefault="00A632BD" w14:paraId="188EBADF" w14:textId="77777777">
            <w:pPr>
              <w:pStyle w:val="ImageCaption"/>
              <w:spacing w:before="200"/>
              <w:rPr>
                <w:i w:val="0"/>
                <w:iCs w:val="0"/>
                <w:rPrChange w:author="" w16du:dateUtc="2024-07-31T07:59:00Z" w:id="1980050319">
                  <w:rPr/>
                </w:rPrChange>
              </w:rPr>
            </w:pPr>
            <w:bookmarkStart w:name="fig-litmaps6" w:id="422"/>
            <w:r w:rsidRPr="1D4E4830" w:rsidR="00A632BD">
              <w:rPr>
                <w:i w:val="0"/>
                <w:iCs w:val="0"/>
              </w:rPr>
              <w:t>Figure 2.9</w:t>
            </w:r>
          </w:p>
          <w:p w:rsidR="00A632BD" w:rsidRDefault="00A632BD" w14:paraId="1BED7048" w14:textId="1BCF5284">
            <w:pPr>
              <w:pStyle w:val="ImageCaption"/>
              <w:spacing w:before="200"/>
              <w:rPr/>
            </w:pPr>
            <w:r w:rsidR="00A632BD">
              <w:rPr/>
              <w:t xml:space="preserve">Screenshot of </w:t>
            </w:r>
            <w:r w:rsidR="00A632BD">
              <w:rPr/>
              <w:t>Litmaps</w:t>
            </w:r>
            <w:r w:rsidR="00A632BD">
              <w:rPr/>
              <w:t xml:space="preserve"> </w:t>
            </w:r>
            <w:r w:rsidR="00B524F7">
              <w:rPr/>
              <w:t>S</w:t>
            </w:r>
            <w:r w:rsidR="00A632BD">
              <w:rPr/>
              <w:t xml:space="preserve">eed </w:t>
            </w:r>
            <w:r w:rsidR="00B524F7">
              <w:rPr/>
              <w:t>M</w:t>
            </w:r>
            <w:r w:rsidR="00A632BD">
              <w:rPr/>
              <w:t>ap</w:t>
            </w:r>
            <w:r w:rsidR="00B524F7">
              <w:rPr/>
              <w:t xml:space="preserve"> “</w:t>
            </w:r>
            <w:r w:rsidR="00B524F7">
              <w:rPr/>
              <w:t>A</w:t>
            </w:r>
            <w:r w:rsidR="00B524F7">
              <w:rPr/>
              <w:t>dd from Your Library” Lin</w:t>
            </w:r>
            <w:r w:rsidR="00B524F7">
              <w:rPr/>
              <w:t>k (Circled)</w:t>
            </w:r>
          </w:p>
          <w:p w:rsidRPr="00B524F7" w:rsidR="00B524F7" w:rsidP="1D4E4830" w:rsidRDefault="00B524F7" w14:paraId="6FCA8BB0" w14:textId="268F9A42">
            <w:pPr>
              <w:pStyle w:val="ImageCaption"/>
              <w:spacing w:before="200"/>
              <w:rPr>
                <w:i w:val="0"/>
                <w:iCs w:val="0"/>
                <w:rPrChange w:author="" w16du:dateUtc="2024-07-31T08:00:00Z" w:id="1051239855">
                  <w:rPr/>
                </w:rPrChange>
              </w:rPr>
            </w:pPr>
            <w:r w:rsidRPr="1D4E4830" w:rsidR="00B524F7">
              <w:rPr>
                <w:i w:val="0"/>
                <w:iCs w:val="0"/>
              </w:rPr>
              <w:t>[</w:t>
            </w:r>
            <w:r w:rsidRPr="1D4E4830" w:rsidR="00B524F7">
              <w:rPr>
                <w:i w:val="0"/>
                <w:iCs w:val="0"/>
              </w:rPr>
              <w:t xml:space="preserve">Alt text: </w:t>
            </w:r>
            <w:r w:rsidRPr="1D4E4830" w:rsidR="00B524F7">
              <w:rPr>
                <w:i w:val="0"/>
                <w:iCs w:val="0"/>
              </w:rPr>
              <w:t xml:space="preserve">Screenshot of </w:t>
            </w:r>
            <w:r w:rsidRPr="1D4E4830" w:rsidR="00B524F7">
              <w:rPr>
                <w:i w:val="0"/>
                <w:iCs w:val="0"/>
              </w:rPr>
              <w:t>Litmaps</w:t>
            </w:r>
            <w:r w:rsidRPr="1D4E4830" w:rsidR="00B524F7">
              <w:rPr>
                <w:i w:val="0"/>
                <w:iCs w:val="0"/>
              </w:rPr>
              <w:t xml:space="preserve"> </w:t>
            </w:r>
            <w:r w:rsidRPr="1D4E4830" w:rsidR="00B524F7">
              <w:rPr>
                <w:i w:val="0"/>
                <w:iCs w:val="0"/>
              </w:rPr>
              <w:t>seed m</w:t>
            </w:r>
            <w:r w:rsidRPr="1D4E4830" w:rsidR="00B524F7">
              <w:rPr>
                <w:i w:val="0"/>
                <w:iCs w:val="0"/>
              </w:rPr>
              <w:t xml:space="preserve">ap “Add from Your Library” </w:t>
            </w:r>
            <w:r w:rsidRPr="1D4E4830" w:rsidR="00B524F7">
              <w:rPr>
                <w:i w:val="0"/>
                <w:iCs w:val="0"/>
              </w:rPr>
              <w:t>l</w:t>
            </w:r>
            <w:r w:rsidRPr="1D4E4830" w:rsidR="00B524F7">
              <w:rPr>
                <w:i w:val="0"/>
                <w:iCs w:val="0"/>
              </w:rPr>
              <w:t xml:space="preserve">ink </w:t>
            </w:r>
            <w:r w:rsidRPr="1D4E4830" w:rsidR="00B524F7">
              <w:rPr>
                <w:i w:val="0"/>
                <w:iCs w:val="0"/>
              </w:rPr>
              <w:t>c</w:t>
            </w:r>
            <w:r w:rsidRPr="1D4E4830" w:rsidR="00B524F7">
              <w:rPr>
                <w:i w:val="0"/>
                <w:iCs w:val="0"/>
              </w:rPr>
              <w:t>ircled</w:t>
            </w:r>
            <w:r w:rsidRPr="1D4E4830" w:rsidR="00B524F7">
              <w:rPr>
                <w:i w:val="0"/>
                <w:iCs w:val="0"/>
              </w:rPr>
              <w:t xml:space="preserve"> in red</w:t>
            </w:r>
            <w:r w:rsidRPr="1D4E4830" w:rsidR="2D144FDC">
              <w:rPr>
                <w:i w:val="0"/>
                <w:iCs w:val="0"/>
              </w:rPr>
              <w:t xml:space="preserve"> under Input Articles</w:t>
            </w:r>
            <w:r w:rsidRPr="1D4E4830" w:rsidR="00B524F7">
              <w:rPr>
                <w:i w:val="0"/>
                <w:iCs w:val="0"/>
              </w:rPr>
              <w:t>.]</w:t>
            </w:r>
          </w:p>
          <w:p w:rsidR="00E42012" w:rsidRDefault="00E42012" w14:paraId="7AB6756D" w14:textId="77777777">
            <w:pPr>
              <w:pStyle w:val="ImageCaption"/>
              <w:spacing w:before="200"/>
            </w:pPr>
          </w:p>
          <w:p w:rsidR="00A632BD" w:rsidRDefault="00A632BD" w14:paraId="7EF93E30" w14:textId="77777777">
            <w:pPr>
              <w:pStyle w:val="Compact"/>
            </w:pPr>
            <w:r>
              <w:rPr>
                <w:noProof/>
              </w:rPr>
              <w:drawing>
                <wp:inline distT="0" distB="0" distL="0" distR="0" wp14:anchorId="12E128EA" wp14:editId="62EB4D3B">
                  <wp:extent cx="5334000" cy="2667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assets/u2/litmaps6.png"/>
                          <pic:cNvPicPr>
                            <a:picLocks noChangeAspect="1" noChangeArrowheads="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p>
        </w:tc>
        <w:bookmarkEnd w:id="422"/>
      </w:tr>
    </w:tbl>
    <w:p w:rsidR="00A632BD" w:rsidRDefault="00A632BD" w14:paraId="66D164FB" w14:textId="1BB19EFB">
      <w:pPr>
        <w:pStyle w:val="BodyText"/>
      </w:pPr>
      <w:r w:rsidR="00A632BD">
        <w:rPr/>
        <w:t xml:space="preserve">Make sure you are in the correct </w:t>
      </w:r>
      <w:r w:rsidR="00B524F7">
        <w:rPr/>
        <w:t>c</w:t>
      </w:r>
      <w:r w:rsidR="00A632BD">
        <w:rPr/>
        <w:t>ollection</w:t>
      </w:r>
      <w:r w:rsidR="002908B2">
        <w:rPr/>
        <w:t xml:space="preserve"> (y</w:t>
      </w:r>
      <w:r w:rsidR="002908B2">
        <w:rPr/>
        <w:t xml:space="preserve">our collection should show the Eva, Hoch, and Greenleaf articles you </w:t>
      </w:r>
      <w:r w:rsidR="002908B2">
        <w:rPr/>
        <w:t>added</w:t>
      </w:r>
      <w:r w:rsidR="002908B2">
        <w:rPr/>
        <w:t>),</w:t>
      </w:r>
      <w:r w:rsidR="002908B2">
        <w:rPr/>
        <w:t xml:space="preserve"> </w:t>
      </w:r>
      <w:r w:rsidR="002908B2">
        <w:rPr/>
        <w:t>and click “Add 3 Inputs.</w:t>
      </w:r>
    </w:p>
    <w:tbl>
      <w:tblPr>
        <w:tblStyle w:val="Table"/>
        <w:tblW w:w="5000" w:type="pct"/>
        <w:tblLayout w:type="fixed"/>
        <w:tblLook w:val="0000" w:firstRow="0" w:lastRow="0" w:firstColumn="0" w:lastColumn="0" w:noHBand="0" w:noVBand="0"/>
      </w:tblPr>
      <w:tblGrid>
        <w:gridCol w:w="9360"/>
      </w:tblGrid>
      <w:tr w:rsidR="00A632BD" w:rsidTr="1D4E4830" w14:paraId="113E3E83"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B524F7" w:rsidR="00B524F7" w:rsidP="1D4E4830" w:rsidRDefault="00A632BD" w14:paraId="6E0C681D" w14:textId="52DEF359">
            <w:pPr>
              <w:pStyle w:val="ImageCaption"/>
              <w:spacing w:before="200"/>
              <w:rPr>
                <w:i w:val="0"/>
                <w:iCs w:val="0"/>
                <w:rPrChange w:author="" w16du:dateUtc="2024-07-31T08:02:00Z" w:id="270813637">
                  <w:rPr/>
                </w:rPrChange>
              </w:rPr>
            </w:pPr>
            <w:bookmarkStart w:name="fig-litmaps7" w:id="466"/>
            <w:r w:rsidRPr="1D4E4830" w:rsidR="00A632BD">
              <w:rPr>
                <w:i w:val="0"/>
                <w:iCs w:val="0"/>
              </w:rPr>
              <w:t>Figure 2.10</w:t>
            </w:r>
          </w:p>
          <w:p w:rsidR="00A632BD" w:rsidRDefault="00A632BD" w14:paraId="0A1BCC73" w14:textId="44743256">
            <w:pPr>
              <w:pStyle w:val="ImageCaption"/>
              <w:spacing w:before="200"/>
              <w:rPr/>
            </w:pPr>
            <w:r w:rsidR="00A632BD">
              <w:rPr/>
              <w:t xml:space="preserve">Screenshot of </w:t>
            </w:r>
            <w:r w:rsidR="00A632BD">
              <w:rPr/>
              <w:t>Litmaps</w:t>
            </w:r>
            <w:r w:rsidR="00A632BD">
              <w:rPr/>
              <w:t xml:space="preserve"> </w:t>
            </w:r>
            <w:r w:rsidR="00B524F7">
              <w:rPr/>
              <w:t>Seed Map</w:t>
            </w:r>
            <w:r w:rsidR="002908B2">
              <w:rPr/>
              <w:t xml:space="preserve"> Including Collection Article</w:t>
            </w:r>
            <w:r w:rsidR="00815DB8">
              <w:rPr/>
              <w:t>s</w:t>
            </w:r>
          </w:p>
          <w:p w:rsidRPr="002908B2" w:rsidR="002908B2" w:rsidP="1D4E4830" w:rsidRDefault="002908B2" w14:paraId="168F5FA5" w14:textId="61D2BF81">
            <w:pPr>
              <w:pStyle w:val="ImageCaption"/>
              <w:spacing w:before="200"/>
              <w:rPr>
                <w:i w:val="0"/>
                <w:iCs w:val="0"/>
                <w:rPrChange w:author="" w16du:dateUtc="2024-07-31T08:07:00Z" w:id="1703257343">
                  <w:rPr/>
                </w:rPrChange>
              </w:rPr>
            </w:pPr>
            <w:r w:rsidRPr="1D4E4830" w:rsidR="002908B2">
              <w:rPr>
                <w:i w:val="0"/>
                <w:iCs w:val="0"/>
              </w:rPr>
              <w:t>[Alt text</w:t>
            </w:r>
            <w:r w:rsidRPr="1D4E4830" w:rsidR="002908B2">
              <w:rPr>
                <w:i w:val="0"/>
                <w:iCs w:val="0"/>
              </w:rPr>
              <w:t xml:space="preserve">: </w:t>
            </w:r>
            <w:r w:rsidRPr="1D4E4830" w:rsidR="002908B2">
              <w:rPr>
                <w:i w:val="0"/>
                <w:iCs w:val="0"/>
              </w:rPr>
              <w:t xml:space="preserve">Screenshot of </w:t>
            </w:r>
            <w:r w:rsidRPr="1D4E4830" w:rsidR="002908B2">
              <w:rPr>
                <w:i w:val="0"/>
                <w:iCs w:val="0"/>
              </w:rPr>
              <w:t>Litmaps</w:t>
            </w:r>
            <w:r w:rsidRPr="1D4E4830" w:rsidR="002908B2">
              <w:rPr>
                <w:i w:val="0"/>
                <w:iCs w:val="0"/>
              </w:rPr>
              <w:t xml:space="preserve"> seed map including Collection articles</w:t>
            </w:r>
            <w:r w:rsidRPr="1D4E4830" w:rsidR="00815DB8">
              <w:rPr>
                <w:i w:val="0"/>
                <w:iCs w:val="0"/>
              </w:rPr>
              <w:t xml:space="preserve"> from ldrs101 (circled in red] and </w:t>
            </w:r>
            <w:r w:rsidRPr="1D4E4830" w:rsidR="00815DB8">
              <w:rPr>
                <w:i w:val="0"/>
                <w:iCs w:val="0"/>
              </w:rPr>
              <w:t>“</w:t>
            </w:r>
            <w:r w:rsidRPr="1D4E4830" w:rsidR="00815DB8">
              <w:rPr>
                <w:i w:val="0"/>
                <w:iCs w:val="0"/>
              </w:rPr>
              <w:t xml:space="preserve">Add 3 </w:t>
            </w:r>
            <w:r w:rsidRPr="1D4E4830" w:rsidR="00A659B4">
              <w:rPr>
                <w:i w:val="0"/>
                <w:iCs w:val="0"/>
              </w:rPr>
              <w:t>I</w:t>
            </w:r>
            <w:r w:rsidRPr="1D4E4830" w:rsidR="00815DB8">
              <w:rPr>
                <w:i w:val="0"/>
                <w:iCs w:val="0"/>
              </w:rPr>
              <w:t>nputs</w:t>
            </w:r>
            <w:r w:rsidRPr="1D4E4830" w:rsidR="00815DB8">
              <w:rPr>
                <w:i w:val="0"/>
                <w:iCs w:val="0"/>
              </w:rPr>
              <w:t>”</w:t>
            </w:r>
            <w:r w:rsidRPr="1D4E4830" w:rsidR="00815DB8">
              <w:rPr>
                <w:i w:val="0"/>
                <w:iCs w:val="0"/>
              </w:rPr>
              <w:t xml:space="preserve"> button circled in red</w:t>
            </w:r>
            <w:r w:rsidRPr="1D4E4830" w:rsidR="002908B2">
              <w:rPr>
                <w:i w:val="0"/>
                <w:iCs w:val="0"/>
              </w:rPr>
              <w:t>]</w:t>
            </w:r>
          </w:p>
          <w:p w:rsidRPr="002908B2" w:rsidR="00B524F7" w:rsidP="1D4E4830" w:rsidRDefault="00B524F7" w14:paraId="71862ED7" w14:textId="77777777">
            <w:pPr>
              <w:pStyle w:val="ImageCaption"/>
              <w:spacing w:before="200"/>
              <w:rPr>
                <w:i w:val="0"/>
                <w:iCs w:val="0"/>
                <w:rPrChange w:author="" w16du:dateUtc="2024-07-31T08:07:00Z" w:id="329634987">
                  <w:rPr/>
                </w:rPrChange>
              </w:rPr>
            </w:pPr>
          </w:p>
          <w:p w:rsidR="00A632BD" w:rsidRDefault="00A632BD" w14:paraId="677F1464" w14:textId="77777777">
            <w:pPr>
              <w:pStyle w:val="Compact"/>
            </w:pPr>
            <w:r>
              <w:rPr>
                <w:noProof/>
              </w:rPr>
              <w:drawing>
                <wp:inline distT="0" distB="0" distL="0" distR="0" wp14:anchorId="77FEC16C" wp14:editId="034F4925">
                  <wp:extent cx="5334000" cy="415720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ssets/u2/litmaps7.png"/>
                          <pic:cNvPicPr>
                            <a:picLocks noChangeAspect="1" noChangeArrowheads="1"/>
                          </pic:cNvPicPr>
                        </pic:nvPicPr>
                        <pic:blipFill>
                          <a:blip r:embed="rId25"/>
                          <a:stretch>
                            <a:fillRect/>
                          </a:stretch>
                        </pic:blipFill>
                        <pic:spPr bwMode="auto">
                          <a:xfrm>
                            <a:off x="0" y="0"/>
                            <a:ext cx="5334000" cy="4157208"/>
                          </a:xfrm>
                          <a:prstGeom prst="rect">
                            <a:avLst/>
                          </a:prstGeom>
                          <a:noFill/>
                          <a:ln w="9525">
                            <a:noFill/>
                            <a:headEnd/>
                            <a:tailEnd/>
                          </a:ln>
                        </pic:spPr>
                      </pic:pic>
                    </a:graphicData>
                  </a:graphic>
                </wp:inline>
              </w:drawing>
            </w:r>
          </w:p>
        </w:tc>
        <w:bookmarkEnd w:id="466"/>
      </w:tr>
    </w:tbl>
    <w:p w:rsidR="00A632BD" w:rsidRDefault="00A659B4" w14:paraId="1BF0D693" w14:textId="7E8EC9E4">
      <w:pPr>
        <w:pStyle w:val="BodyText"/>
      </w:pPr>
      <w:r w:rsidR="00A659B4">
        <w:rPr/>
        <w:t>Then c</w:t>
      </w:r>
      <w:r w:rsidR="00A632BD">
        <w:rPr/>
        <w:t xml:space="preserve">lick </w:t>
      </w:r>
      <w:r w:rsidR="00815DB8">
        <w:rPr/>
        <w:t>“</w:t>
      </w:r>
      <w:r w:rsidR="00A632BD">
        <w:rPr/>
        <w:t>Find Related Articles</w:t>
      </w:r>
      <w:r w:rsidR="00815DB8">
        <w:rPr/>
        <w:t>.”</w:t>
      </w:r>
    </w:p>
    <w:tbl>
      <w:tblPr>
        <w:tblStyle w:val="Table"/>
        <w:tblW w:w="5000" w:type="pct"/>
        <w:tblLayout w:type="fixed"/>
        <w:tblLook w:val="0000" w:firstRow="0" w:lastRow="0" w:firstColumn="0" w:lastColumn="0" w:noHBand="0" w:noVBand="0"/>
      </w:tblPr>
      <w:tblGrid>
        <w:gridCol w:w="9360"/>
      </w:tblGrid>
      <w:tr w:rsidR="00A632BD" w:rsidTr="1D4E4830" w14:paraId="2226FEC5"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A659B4" w:rsidR="00A632BD" w:rsidP="1D4E4830" w:rsidRDefault="00A632BD" w14:paraId="0164749C" w14:textId="469A16A5">
            <w:pPr>
              <w:pStyle w:val="ImageCaption"/>
              <w:spacing w:before="200"/>
              <w:rPr>
                <w:i w:val="0"/>
                <w:iCs w:val="0"/>
                <w:rPrChange w:author="" w16du:dateUtc="2024-07-31T08:10:00Z" w:id="1433904388">
                  <w:rPr/>
                </w:rPrChange>
              </w:rPr>
            </w:pPr>
            <w:bookmarkStart w:name="fig-litmaps8" w:id="500"/>
            <w:r w:rsidRPr="1D4E4830" w:rsidR="00A632BD">
              <w:rPr>
                <w:i w:val="0"/>
                <w:iCs w:val="0"/>
              </w:rPr>
              <w:t>Figure 2.11</w:t>
            </w:r>
          </w:p>
          <w:p w:rsidR="00A659B4" w:rsidP="00A659B4" w:rsidRDefault="00A659B4" w14:paraId="45F796F5" w14:textId="37BB55AB">
            <w:pPr>
              <w:pStyle w:val="ImageCaption"/>
              <w:spacing w:before="200"/>
              <w:rPr/>
            </w:pPr>
            <w:r w:rsidR="00A659B4">
              <w:rPr/>
              <w:t xml:space="preserve">Screenshot of </w:t>
            </w:r>
            <w:r w:rsidR="00A659B4">
              <w:rPr/>
              <w:t>Litmaps</w:t>
            </w:r>
            <w:r w:rsidR="00A659B4">
              <w:rPr/>
              <w:t xml:space="preserve"> </w:t>
            </w:r>
            <w:r w:rsidR="00A659B4">
              <w:rPr/>
              <w:t>S</w:t>
            </w:r>
            <w:r w:rsidR="00A659B4">
              <w:rPr/>
              <w:t xml:space="preserve">eed </w:t>
            </w:r>
            <w:r w:rsidR="00A659B4">
              <w:rPr/>
              <w:t>M</w:t>
            </w:r>
            <w:r w:rsidR="00A659B4">
              <w:rPr/>
              <w:t>ap</w:t>
            </w:r>
            <w:r w:rsidR="00A659B4">
              <w:rPr/>
              <w:t xml:space="preserve"> Including Selected Articles and “Find Related Articles” on Bottom Left Menu</w:t>
            </w:r>
          </w:p>
          <w:p w:rsidRPr="00A659B4" w:rsidR="00A659B4" w:rsidP="1D4E4830" w:rsidRDefault="00A659B4" w14:paraId="0F8E2C88" w14:textId="6F2A66AA">
            <w:pPr>
              <w:pStyle w:val="ImageCaption"/>
              <w:spacing w:before="200"/>
              <w:rPr>
                <w:i w:val="0"/>
                <w:iCs w:val="0"/>
                <w:rPrChange w:author="" w16du:dateUtc="2024-07-31T08:14:00Z" w:id="697569928">
                  <w:rPr/>
                </w:rPrChange>
              </w:rPr>
            </w:pPr>
            <w:r w:rsidRPr="1D4E4830" w:rsidR="00A659B4">
              <w:rPr>
                <w:i w:val="0"/>
                <w:iCs w:val="0"/>
              </w:rPr>
              <w:t xml:space="preserve">[Alt text: </w:t>
            </w:r>
            <w:r w:rsidRPr="1D4E4830" w:rsidR="00A659B4">
              <w:rPr>
                <w:i w:val="0"/>
                <w:iCs w:val="0"/>
              </w:rPr>
              <w:t xml:space="preserve">Screenshot of </w:t>
            </w:r>
            <w:r w:rsidRPr="1D4E4830" w:rsidR="00A659B4">
              <w:rPr>
                <w:i w:val="0"/>
                <w:iCs w:val="0"/>
              </w:rPr>
              <w:t>Litmaps</w:t>
            </w:r>
            <w:r w:rsidRPr="1D4E4830" w:rsidR="00A659B4">
              <w:rPr>
                <w:i w:val="0"/>
                <w:iCs w:val="0"/>
              </w:rPr>
              <w:t xml:space="preserve"> </w:t>
            </w:r>
            <w:r w:rsidRPr="1D4E4830" w:rsidR="00A659B4">
              <w:rPr>
                <w:i w:val="0"/>
                <w:iCs w:val="0"/>
              </w:rPr>
              <w:t xml:space="preserve">seed map including selected articles </w:t>
            </w:r>
            <w:r w:rsidRPr="1D4E4830" w:rsidR="00A659B4">
              <w:rPr>
                <w:i w:val="0"/>
                <w:iCs w:val="0"/>
              </w:rPr>
              <w:t xml:space="preserve">and “Find Related Articles” on </w:t>
            </w:r>
            <w:r w:rsidRPr="1D4E4830" w:rsidR="00A659B4">
              <w:rPr>
                <w:i w:val="0"/>
                <w:iCs w:val="0"/>
              </w:rPr>
              <w:t>bottom left menu</w:t>
            </w:r>
            <w:r w:rsidRPr="1D4E4830" w:rsidR="265FF9CC">
              <w:rPr>
                <w:i w:val="0"/>
                <w:iCs w:val="0"/>
              </w:rPr>
              <w:t>]</w:t>
            </w:r>
          </w:p>
          <w:p w:rsidR="00A659B4" w:rsidRDefault="00A659B4" w14:paraId="0BE41144" w14:textId="77777777">
            <w:pPr>
              <w:pStyle w:val="ImageCaption"/>
              <w:spacing w:before="200"/>
            </w:pPr>
          </w:p>
          <w:p w:rsidR="00A632BD" w:rsidRDefault="00A632BD" w14:paraId="05DA48C9" w14:textId="77777777">
            <w:pPr>
              <w:pStyle w:val="Compact"/>
            </w:pPr>
            <w:r>
              <w:rPr>
                <w:noProof/>
              </w:rPr>
              <w:drawing>
                <wp:inline distT="0" distB="0" distL="0" distR="0" wp14:anchorId="13B5BC21" wp14:editId="3DFEED7F">
                  <wp:extent cx="5334000" cy="490906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assets/u2/litmaps8.png"/>
                          <pic:cNvPicPr>
                            <a:picLocks noChangeAspect="1" noChangeArrowheads="1"/>
                          </pic:cNvPicPr>
                        </pic:nvPicPr>
                        <pic:blipFill>
                          <a:blip r:embed="rId26"/>
                          <a:stretch>
                            <a:fillRect/>
                          </a:stretch>
                        </pic:blipFill>
                        <pic:spPr bwMode="auto">
                          <a:xfrm>
                            <a:off x="0" y="0"/>
                            <a:ext cx="5334000" cy="4909069"/>
                          </a:xfrm>
                          <a:prstGeom prst="rect">
                            <a:avLst/>
                          </a:prstGeom>
                          <a:noFill/>
                          <a:ln w="9525">
                            <a:noFill/>
                            <a:headEnd/>
                            <a:tailEnd/>
                          </a:ln>
                        </pic:spPr>
                      </pic:pic>
                    </a:graphicData>
                  </a:graphic>
                </wp:inline>
              </w:drawing>
            </w:r>
          </w:p>
        </w:tc>
        <w:bookmarkEnd w:id="500"/>
      </w:tr>
    </w:tbl>
    <w:p w:rsidR="00A632BD" w:rsidRDefault="00A632BD" w14:paraId="4D088FF0" w14:textId="77777777">
      <w:pPr>
        <w:pStyle w:val="BodyText"/>
      </w:pPr>
      <w:r w:rsidR="00A632BD">
        <w:rPr/>
        <w:t xml:space="preserve">This will result in a new set of articles that are related to all three of your </w:t>
      </w:r>
      <w:r w:rsidR="00A632BD">
        <w:rPr/>
        <w:t>initial</w:t>
      </w:r>
      <w:r w:rsidR="00A632BD">
        <w:rPr/>
        <w:t xml:space="preserve"> input articles. As you add more inputs, you will get a more refined result list until you have a nicely curated list of related articles.</w:t>
      </w:r>
    </w:p>
    <w:tbl>
      <w:tblPr>
        <w:tblStyle w:val="Table"/>
        <w:tblW w:w="5000" w:type="pct"/>
        <w:tblLayout w:type="fixed"/>
        <w:tblLook w:val="0000" w:firstRow="0" w:lastRow="0" w:firstColumn="0" w:lastColumn="0" w:noHBand="0" w:noVBand="0"/>
      </w:tblPr>
      <w:tblGrid>
        <w:gridCol w:w="9360"/>
      </w:tblGrid>
      <w:tr w:rsidR="00A632BD" w:rsidTr="1D4E4830" w14:paraId="5C636479"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DF43FC" w:rsidR="00DF43FC" w:rsidP="1D4E4830" w:rsidRDefault="00A632BD" w14:paraId="67FABB08" w14:textId="02689C8F">
            <w:pPr>
              <w:pStyle w:val="ImageCaption"/>
              <w:spacing w:before="200"/>
              <w:rPr>
                <w:i w:val="0"/>
                <w:iCs w:val="0"/>
                <w:rPrChange w:author="" w16du:dateUtc="2024-07-31T08:15:00Z" w:id="154472097">
                  <w:rPr/>
                </w:rPrChange>
              </w:rPr>
            </w:pPr>
            <w:bookmarkStart w:name="fig-litmaps9" w:id="522"/>
            <w:r w:rsidRPr="1D4E4830" w:rsidR="00A632BD">
              <w:rPr>
                <w:i w:val="0"/>
                <w:iCs w:val="0"/>
              </w:rPr>
              <w:t>Figure 2.12</w:t>
            </w:r>
          </w:p>
          <w:p w:rsidR="00A632BD" w:rsidRDefault="00A632BD" w14:paraId="5C86CD81" w14:textId="3B3296B2">
            <w:pPr>
              <w:pStyle w:val="ImageCaption"/>
              <w:spacing w:before="200"/>
              <w:rPr/>
            </w:pPr>
            <w:r w:rsidR="00A632BD">
              <w:rPr/>
              <w:t xml:space="preserve">Screenshot of </w:t>
            </w:r>
            <w:r w:rsidR="00A632BD">
              <w:rPr/>
              <w:t>Litmaps</w:t>
            </w:r>
            <w:r w:rsidR="00A632BD">
              <w:rPr/>
              <w:t xml:space="preserve"> </w:t>
            </w:r>
            <w:r w:rsidR="5D6434A7">
              <w:rPr/>
              <w:t>S</w:t>
            </w:r>
            <w:r w:rsidR="00A632BD">
              <w:rPr/>
              <w:t xml:space="preserve">eed </w:t>
            </w:r>
            <w:r w:rsidR="5D6434A7">
              <w:rPr/>
              <w:t>M</w:t>
            </w:r>
            <w:r w:rsidR="00A632BD">
              <w:rPr/>
              <w:t>ap</w:t>
            </w:r>
            <w:r w:rsidR="265FF9CC">
              <w:rPr/>
              <w:t xml:space="preserve"> Showing Articles Related to Those Previously Selected</w:t>
            </w:r>
          </w:p>
          <w:p w:rsidRPr="00495EF3" w:rsidR="00495EF3" w:rsidP="1D4E4830" w:rsidRDefault="00495EF3" w14:paraId="1F30B975" w14:textId="0D109C96">
            <w:pPr>
              <w:pStyle w:val="ImageCaption"/>
              <w:spacing w:before="200"/>
              <w:rPr>
                <w:i w:val="0"/>
                <w:iCs w:val="0"/>
                <w:rPrChange w:author="" w16du:dateUtc="2024-07-31T08:17:00Z" w:id="553132102">
                  <w:rPr/>
                </w:rPrChange>
              </w:rPr>
            </w:pPr>
            <w:r w:rsidRPr="1D4E4830" w:rsidR="5D6434A7">
              <w:rPr>
                <w:i w:val="0"/>
                <w:iCs w:val="0"/>
              </w:rPr>
              <w:t xml:space="preserve">[Alt text: </w:t>
            </w:r>
            <w:r w:rsidRPr="1D4E4830" w:rsidR="5D6434A7">
              <w:rPr>
                <w:i w:val="0"/>
                <w:iCs w:val="0"/>
              </w:rPr>
              <w:t xml:space="preserve">Screenshot of </w:t>
            </w:r>
            <w:r w:rsidRPr="1D4E4830" w:rsidR="5D6434A7">
              <w:rPr>
                <w:i w:val="0"/>
                <w:iCs w:val="0"/>
              </w:rPr>
              <w:t>Litmaps</w:t>
            </w:r>
            <w:r w:rsidRPr="1D4E4830" w:rsidR="5D6434A7">
              <w:rPr>
                <w:i w:val="0"/>
                <w:iCs w:val="0"/>
              </w:rPr>
              <w:t xml:space="preserve"> seed map showing articles related to those previously selected</w:t>
            </w:r>
            <w:r w:rsidRPr="1D4E4830" w:rsidR="5D6434A7">
              <w:rPr>
                <w:i w:val="0"/>
                <w:iCs w:val="0"/>
              </w:rPr>
              <w:t>]</w:t>
            </w:r>
          </w:p>
          <w:p w:rsidRPr="00495EF3" w:rsidR="00495EF3" w:rsidP="1D4E4830" w:rsidRDefault="00495EF3" w14:paraId="40909C97" w14:textId="77777777">
            <w:pPr>
              <w:pStyle w:val="ImageCaption"/>
              <w:spacing w:before="200"/>
              <w:rPr>
                <w:i w:val="0"/>
                <w:iCs w:val="0"/>
                <w:rPrChange w:author="" w16du:dateUtc="2024-07-31T08:16:00Z" w:id="1964384574">
                  <w:rPr/>
                </w:rPrChange>
              </w:rPr>
            </w:pPr>
          </w:p>
          <w:p w:rsidR="00A632BD" w:rsidRDefault="00A632BD" w14:paraId="3A86B1E5" w14:textId="77777777">
            <w:pPr>
              <w:pStyle w:val="Compact"/>
            </w:pPr>
            <w:r>
              <w:rPr>
                <w:noProof/>
              </w:rPr>
              <w:drawing>
                <wp:inline distT="0" distB="0" distL="0" distR="0" wp14:anchorId="77E9F1C2" wp14:editId="64EC8A66">
                  <wp:extent cx="5334000" cy="490906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assets/u2/litmaps9.png"/>
                          <pic:cNvPicPr>
                            <a:picLocks noChangeAspect="1" noChangeArrowheads="1"/>
                          </pic:cNvPicPr>
                        </pic:nvPicPr>
                        <pic:blipFill>
                          <a:blip r:embed="rId27"/>
                          <a:stretch>
                            <a:fillRect/>
                          </a:stretch>
                        </pic:blipFill>
                        <pic:spPr bwMode="auto">
                          <a:xfrm>
                            <a:off x="0" y="0"/>
                            <a:ext cx="5334000" cy="4909069"/>
                          </a:xfrm>
                          <a:prstGeom prst="rect">
                            <a:avLst/>
                          </a:prstGeom>
                          <a:noFill/>
                          <a:ln w="9525">
                            <a:noFill/>
                            <a:headEnd/>
                            <a:tailEnd/>
                          </a:ln>
                        </pic:spPr>
                      </pic:pic>
                    </a:graphicData>
                  </a:graphic>
                </wp:inline>
              </w:drawing>
            </w:r>
          </w:p>
        </w:tc>
        <w:bookmarkEnd w:id="522"/>
      </w:tr>
    </w:tbl>
    <w:p w:rsidR="00A632BD" w:rsidRDefault="00A632BD" w14:paraId="6C125E54" w14:textId="4A81BD44">
      <w:pPr>
        <w:pStyle w:val="BodyText"/>
      </w:pPr>
      <w:r w:rsidR="00A632BD">
        <w:rPr/>
        <w:t xml:space="preserve">To add an input article, click </w:t>
      </w:r>
      <w:r w:rsidR="00A632BD">
        <w:rPr/>
        <w:t xml:space="preserve">it in the map or list and choose </w:t>
      </w:r>
      <w:r w:rsidR="00741251">
        <w:rPr/>
        <w:t>“</w:t>
      </w:r>
      <w:r w:rsidR="00A632BD">
        <w:rPr/>
        <w:t>Add to Search</w:t>
      </w:r>
      <w:r w:rsidR="00741251">
        <w:rPr/>
        <w:t>,”</w:t>
      </w:r>
      <w:r w:rsidR="00A632BD">
        <w:rPr/>
        <w:t xml:space="preserve"> then </w:t>
      </w:r>
      <w:r w:rsidR="00741251">
        <w:rPr/>
        <w:t>“</w:t>
      </w:r>
      <w:r w:rsidR="00A632BD">
        <w:rPr/>
        <w:t xml:space="preserve">Expand </w:t>
      </w:r>
      <w:r w:rsidR="00741251">
        <w:rPr/>
        <w:t>S</w:t>
      </w:r>
      <w:r w:rsidR="00A632BD">
        <w:rPr/>
        <w:t>earch</w:t>
      </w:r>
      <w:r w:rsidR="00741251">
        <w:rPr/>
        <w:t>”</w:t>
      </w:r>
      <w:r w:rsidR="00A632BD">
        <w:rPr/>
        <w:t xml:space="preserve"> to execute a new search with the new articles you added.</w:t>
      </w:r>
    </w:p>
    <w:tbl>
      <w:tblPr>
        <w:tblStyle w:val="Table"/>
        <w:tblW w:w="5000" w:type="pct"/>
        <w:tblLayout w:type="fixed"/>
        <w:tblLook w:val="0000" w:firstRow="0" w:lastRow="0" w:firstColumn="0" w:lastColumn="0" w:noHBand="0" w:noVBand="0"/>
      </w:tblPr>
      <w:tblGrid>
        <w:gridCol w:w="9360"/>
      </w:tblGrid>
      <w:tr w:rsidR="00A632BD" w:rsidTr="1D4E4830" w14:paraId="15D8F1ED" w14:textId="77777777">
        <w:tc>
          <w:tcPr>
            <w:cnfStyle w:val="000010000000" w:firstRow="0" w:lastRow="0" w:firstColumn="0" w:lastColumn="0" w:oddVBand="1" w:evenVBand="0" w:oddHBand="0" w:evenHBand="0" w:firstRowFirstColumn="0" w:firstRowLastColumn="0" w:lastRowFirstColumn="0" w:lastRowLastColumn="0"/>
            <w:tcW w:w="9360" w:type="dxa"/>
            <w:tcMar/>
          </w:tcPr>
          <w:p w:rsidRPr="00741251" w:rsidR="00741251" w:rsidP="1D4E4830" w:rsidRDefault="00A632BD" w14:paraId="5AF5CEE3" w14:textId="7FD1109B">
            <w:pPr>
              <w:pStyle w:val="ImageCaption"/>
              <w:spacing w:before="200"/>
              <w:rPr>
                <w:i w:val="0"/>
                <w:iCs w:val="0"/>
                <w:rPrChange w:author="" w16du:dateUtc="2024-07-31T08:18:00Z" w:id="451004620">
                  <w:rPr/>
                </w:rPrChange>
              </w:rPr>
            </w:pPr>
            <w:bookmarkStart w:name="fig-litmaps10" w:id="554"/>
            <w:r w:rsidRPr="1D4E4830" w:rsidR="00A632BD">
              <w:rPr>
                <w:i w:val="0"/>
                <w:iCs w:val="0"/>
              </w:rPr>
              <w:t>Figure 2.13</w:t>
            </w:r>
          </w:p>
          <w:p w:rsidR="00A632BD" w:rsidRDefault="00A632BD" w14:paraId="17B9BDB2" w14:textId="0B0E4A6C">
            <w:pPr>
              <w:pStyle w:val="ImageCaption"/>
              <w:spacing w:before="200"/>
              <w:rPr/>
            </w:pPr>
            <w:r w:rsidR="00A632BD">
              <w:rPr/>
              <w:t xml:space="preserve">Screenshot of </w:t>
            </w:r>
            <w:r w:rsidR="00A632BD">
              <w:rPr/>
              <w:t>Litmaps</w:t>
            </w:r>
            <w:r w:rsidR="00A632BD">
              <w:rPr/>
              <w:t xml:space="preserve"> </w:t>
            </w:r>
            <w:r w:rsidR="00741251">
              <w:rPr/>
              <w:t>S</w:t>
            </w:r>
            <w:r w:rsidR="00A632BD">
              <w:rPr/>
              <w:t xml:space="preserve">eed </w:t>
            </w:r>
            <w:r w:rsidR="00741251">
              <w:rPr/>
              <w:t>M</w:t>
            </w:r>
            <w:r w:rsidR="00A632BD">
              <w:rPr/>
              <w:t>ap</w:t>
            </w:r>
            <w:r w:rsidR="49D502D7">
              <w:rPr/>
              <w:t xml:space="preserve"> Showing Selected Article and “Add to Search” Button</w:t>
            </w:r>
          </w:p>
          <w:p w:rsidR="00C56390" w:rsidP="1D4E4830" w:rsidRDefault="00C56390" w14:paraId="4121AD8A" w14:textId="4E1EB460">
            <w:pPr>
              <w:pStyle w:val="ImageCaption"/>
              <w:spacing w:before="200"/>
              <w:rPr>
                <w:i w:val="0"/>
                <w:iCs w:val="0"/>
              </w:rPr>
            </w:pPr>
            <w:r w:rsidRPr="1D4E4830" w:rsidR="49D502D7">
              <w:rPr>
                <w:i w:val="0"/>
                <w:iCs w:val="0"/>
              </w:rPr>
              <w:t>[</w:t>
            </w:r>
            <w:r w:rsidRPr="1D4E4830" w:rsidR="49D502D7">
              <w:rPr>
                <w:i w:val="0"/>
                <w:iCs w:val="0"/>
              </w:rPr>
              <w:t xml:space="preserve">Alt text: </w:t>
            </w:r>
            <w:r w:rsidRPr="1D4E4830" w:rsidR="49D502D7">
              <w:rPr>
                <w:i w:val="0"/>
                <w:iCs w:val="0"/>
              </w:rPr>
              <w:t xml:space="preserve">Screenshot of </w:t>
            </w:r>
            <w:r w:rsidRPr="1D4E4830" w:rsidR="49D502D7">
              <w:rPr>
                <w:i w:val="0"/>
                <w:iCs w:val="0"/>
              </w:rPr>
              <w:t>Litmaps</w:t>
            </w:r>
            <w:r w:rsidRPr="1D4E4830" w:rsidR="49D502D7">
              <w:rPr>
                <w:i w:val="0"/>
                <w:iCs w:val="0"/>
              </w:rPr>
              <w:t xml:space="preserve"> </w:t>
            </w:r>
            <w:r w:rsidRPr="1D4E4830" w:rsidR="49D502D7">
              <w:rPr>
                <w:i w:val="0"/>
                <w:iCs w:val="0"/>
              </w:rPr>
              <w:t xml:space="preserve">seed map showing selected article </w:t>
            </w:r>
            <w:r w:rsidRPr="1D4E4830" w:rsidR="49D502D7">
              <w:rPr>
                <w:i w:val="0"/>
                <w:iCs w:val="0"/>
              </w:rPr>
              <w:t xml:space="preserve">and “Add to Search” </w:t>
            </w:r>
            <w:r w:rsidRPr="1D4E4830" w:rsidR="49D502D7">
              <w:rPr>
                <w:i w:val="0"/>
                <w:iCs w:val="0"/>
              </w:rPr>
              <w:t>b</w:t>
            </w:r>
            <w:r w:rsidRPr="1D4E4830" w:rsidR="49D502D7">
              <w:rPr>
                <w:i w:val="0"/>
                <w:iCs w:val="0"/>
              </w:rPr>
              <w:t>utton</w:t>
            </w:r>
            <w:r w:rsidRPr="1D4E4830" w:rsidR="49D502D7">
              <w:rPr>
                <w:i w:val="0"/>
                <w:iCs w:val="0"/>
              </w:rPr>
              <w:t>]</w:t>
            </w:r>
          </w:p>
          <w:p w:rsidRPr="00C56390" w:rsidR="00C56390" w:rsidP="1D4E4830" w:rsidRDefault="00C56390" w14:paraId="7388CCAA" w14:textId="440B567B">
            <w:pPr>
              <w:pStyle w:val="ImageCaption"/>
              <w:spacing w:before="200"/>
              <w:rPr>
                <w:i w:val="0"/>
                <w:iCs w:val="0"/>
                <w:rPrChange w:author="" w16du:dateUtc="2024-07-31T08:19:00Z" w:id="148156168">
                  <w:rPr/>
                </w:rPrChange>
              </w:rPr>
            </w:pPr>
          </w:p>
          <w:p w:rsidR="00A632BD" w:rsidRDefault="00A632BD" w14:paraId="4BAF0ED5" w14:textId="77777777">
            <w:pPr>
              <w:pStyle w:val="Compact"/>
            </w:pPr>
            <w:r>
              <w:rPr>
                <w:noProof/>
              </w:rPr>
              <w:drawing>
                <wp:inline distT="0" distB="0" distL="0" distR="0" wp14:anchorId="61864CAF" wp14:editId="7838C969">
                  <wp:extent cx="5334000" cy="246571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assets/u2/litmaps10.png"/>
                          <pic:cNvPicPr>
                            <a:picLocks noChangeAspect="1" noChangeArrowheads="1"/>
                          </pic:cNvPicPr>
                        </pic:nvPicPr>
                        <pic:blipFill>
                          <a:blip r:embed="rId28"/>
                          <a:stretch>
                            <a:fillRect/>
                          </a:stretch>
                        </pic:blipFill>
                        <pic:spPr bwMode="auto">
                          <a:xfrm>
                            <a:off x="0" y="0"/>
                            <a:ext cx="5334000" cy="2465716"/>
                          </a:xfrm>
                          <a:prstGeom prst="rect">
                            <a:avLst/>
                          </a:prstGeom>
                          <a:noFill/>
                          <a:ln w="9525">
                            <a:noFill/>
                            <a:headEnd/>
                            <a:tailEnd/>
                          </a:ln>
                        </pic:spPr>
                      </pic:pic>
                    </a:graphicData>
                  </a:graphic>
                </wp:inline>
              </w:drawing>
            </w:r>
          </w:p>
        </w:tc>
        <w:bookmarkEnd w:id="554"/>
      </w:tr>
    </w:tbl>
    <w:p w:rsidR="00A632BD" w:rsidRDefault="00A632BD" w14:paraId="3EC5BDD5" w14:textId="77777777">
      <w:pPr>
        <w:pStyle w:val="BodyText"/>
      </w:pPr>
    </w:p>
    <w:tbl>
      <w:tblPr>
        <w:tblStyle w:val="Table"/>
        <w:tblW w:w="5000" w:type="pct"/>
        <w:tblLayout w:type="fixed"/>
        <w:tblLook w:val="0000" w:firstRow="0" w:lastRow="0" w:firstColumn="0" w:lastColumn="0" w:noHBand="0" w:noVBand="0"/>
      </w:tblPr>
      <w:tblGrid>
        <w:gridCol w:w="9360"/>
      </w:tblGrid>
      <w:tr w:rsidR="00A632BD" w:rsidTr="1D4E4830" w14:paraId="51F1B839"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8A26E3" w:rsidR="00C56390" w:rsidP="1D4E4830" w:rsidRDefault="00A632BD" w14:paraId="58D1AB61" w14:textId="6959B9CB">
            <w:pPr>
              <w:pStyle w:val="ImageCaption"/>
              <w:spacing w:before="200"/>
              <w:rPr>
                <w:i w:val="0"/>
                <w:iCs w:val="0"/>
                <w:rPrChange w:author="" w16du:dateUtc="2024-07-31T08:23:00Z" w:id="434201809">
                  <w:rPr/>
                </w:rPrChange>
              </w:rPr>
            </w:pPr>
            <w:bookmarkStart w:name="fig-litmaps11" w:id="582"/>
            <w:r w:rsidRPr="1D4E4830" w:rsidR="00A632BD">
              <w:rPr>
                <w:i w:val="0"/>
                <w:iCs w:val="0"/>
              </w:rPr>
              <w:t>Figure 2.14</w:t>
            </w:r>
          </w:p>
          <w:p w:rsidR="00A632BD" w:rsidRDefault="00A632BD" w14:paraId="431058B7" w14:textId="789F2431">
            <w:pPr>
              <w:pStyle w:val="ImageCaption"/>
              <w:spacing w:before="200"/>
              <w:rPr/>
            </w:pPr>
            <w:r w:rsidR="00A632BD">
              <w:rPr/>
              <w:t xml:space="preserve">Screenshot of </w:t>
            </w:r>
            <w:r w:rsidR="00A632BD">
              <w:rPr/>
              <w:t>Litma</w:t>
            </w:r>
            <w:r w:rsidR="4158FA73">
              <w:rPr/>
              <w:t>ps</w:t>
            </w:r>
            <w:r w:rsidR="00A632BD">
              <w:rPr/>
              <w:t xml:space="preserve"> </w:t>
            </w:r>
            <w:r w:rsidR="20AD7EEB">
              <w:rPr/>
              <w:t>S</w:t>
            </w:r>
            <w:r w:rsidR="00A632BD">
              <w:rPr/>
              <w:t xml:space="preserve">eed </w:t>
            </w:r>
            <w:r w:rsidR="20AD7EEB">
              <w:rPr/>
              <w:t>M</w:t>
            </w:r>
            <w:r w:rsidR="00A632BD">
              <w:rPr/>
              <w:t>ap</w:t>
            </w:r>
            <w:r w:rsidR="20AD7EEB">
              <w:rPr/>
              <w:t xml:space="preserve"> with Additional Article</w:t>
            </w:r>
            <w:r w:rsidR="2AEC5BDE">
              <w:rPr/>
              <w:t xml:space="preserve"> Added</w:t>
            </w:r>
          </w:p>
          <w:p w:rsidRPr="006E513E" w:rsidR="006E513E" w:rsidP="1D4E4830" w:rsidRDefault="006E513E" w14:paraId="03317CFE" w14:textId="7AEEF9AD">
            <w:pPr>
              <w:pStyle w:val="ImageCaption"/>
              <w:spacing w:before="200"/>
              <w:rPr>
                <w:i w:val="0"/>
                <w:iCs w:val="0"/>
                <w:rPrChange w:author="" w16du:dateUtc="2024-07-31T08:25:00Z" w:id="76500611">
                  <w:rPr/>
                </w:rPrChange>
              </w:rPr>
            </w:pPr>
            <w:r w:rsidRPr="1D4E4830" w:rsidR="20AD7EEB">
              <w:rPr>
                <w:i w:val="0"/>
                <w:iCs w:val="0"/>
              </w:rPr>
              <w:t xml:space="preserve">[Alt text: </w:t>
            </w:r>
            <w:r w:rsidRPr="1D4E4830" w:rsidR="20AD7EEB">
              <w:rPr>
                <w:i w:val="0"/>
                <w:iCs w:val="0"/>
              </w:rPr>
              <w:t xml:space="preserve">Screenshot of </w:t>
            </w:r>
            <w:r w:rsidRPr="1D4E4830" w:rsidR="20AD7EEB">
              <w:rPr>
                <w:i w:val="0"/>
                <w:iCs w:val="0"/>
              </w:rPr>
              <w:t>Litmaps</w:t>
            </w:r>
            <w:r w:rsidRPr="1D4E4830" w:rsidR="20AD7EEB">
              <w:rPr>
                <w:i w:val="0"/>
                <w:iCs w:val="0"/>
              </w:rPr>
              <w:t xml:space="preserve"> </w:t>
            </w:r>
            <w:r w:rsidRPr="1D4E4830" w:rsidR="20AD7EEB">
              <w:rPr>
                <w:i w:val="0"/>
                <w:iCs w:val="0"/>
              </w:rPr>
              <w:t>s</w:t>
            </w:r>
            <w:r w:rsidRPr="1D4E4830" w:rsidR="20AD7EEB">
              <w:rPr>
                <w:i w:val="0"/>
                <w:iCs w:val="0"/>
              </w:rPr>
              <w:t xml:space="preserve">eed </w:t>
            </w:r>
            <w:r w:rsidRPr="1D4E4830" w:rsidR="20AD7EEB">
              <w:rPr>
                <w:i w:val="0"/>
                <w:iCs w:val="0"/>
              </w:rPr>
              <w:t>m</w:t>
            </w:r>
            <w:r w:rsidRPr="1D4E4830" w:rsidR="20AD7EEB">
              <w:rPr>
                <w:i w:val="0"/>
                <w:iCs w:val="0"/>
              </w:rPr>
              <w:t xml:space="preserve">ap with </w:t>
            </w:r>
            <w:r w:rsidRPr="1D4E4830" w:rsidR="20AD7EEB">
              <w:rPr>
                <w:i w:val="0"/>
                <w:iCs w:val="0"/>
              </w:rPr>
              <w:t>a</w:t>
            </w:r>
            <w:r w:rsidRPr="1D4E4830" w:rsidR="20AD7EEB">
              <w:rPr>
                <w:i w:val="0"/>
                <w:iCs w:val="0"/>
              </w:rPr>
              <w:t>dditional</w:t>
            </w:r>
            <w:r w:rsidRPr="1D4E4830" w:rsidR="20AD7EEB">
              <w:rPr>
                <w:i w:val="0"/>
                <w:iCs w:val="0"/>
              </w:rPr>
              <w:t xml:space="preserve"> </w:t>
            </w:r>
            <w:r w:rsidRPr="1D4E4830" w:rsidR="20AD7EEB">
              <w:rPr>
                <w:i w:val="0"/>
                <w:iCs w:val="0"/>
              </w:rPr>
              <w:t>a</w:t>
            </w:r>
            <w:r w:rsidRPr="1D4E4830" w:rsidR="20AD7EEB">
              <w:rPr>
                <w:i w:val="0"/>
                <w:iCs w:val="0"/>
              </w:rPr>
              <w:t>rticle</w:t>
            </w:r>
            <w:r w:rsidRPr="1D4E4830" w:rsidR="2AEC5BDE">
              <w:rPr>
                <w:i w:val="0"/>
                <w:iCs w:val="0"/>
              </w:rPr>
              <w:t xml:space="preserve"> added</w:t>
            </w:r>
            <w:r w:rsidRPr="1D4E4830" w:rsidR="20AD7EEB">
              <w:rPr>
                <w:i w:val="0"/>
                <w:iCs w:val="0"/>
              </w:rPr>
              <w:t>]</w:t>
            </w:r>
          </w:p>
          <w:p w:rsidR="006E513E" w:rsidRDefault="006E513E" w14:paraId="50A295A1" w14:textId="77777777">
            <w:pPr>
              <w:pStyle w:val="ImageCaption"/>
              <w:spacing w:before="200"/>
            </w:pPr>
          </w:p>
          <w:p w:rsidR="00A632BD" w:rsidRDefault="00A632BD" w14:paraId="65283121" w14:textId="77777777">
            <w:pPr>
              <w:pStyle w:val="Compact"/>
            </w:pPr>
            <w:r>
              <w:rPr>
                <w:noProof/>
              </w:rPr>
              <w:drawing>
                <wp:inline distT="0" distB="0" distL="0" distR="0" wp14:anchorId="3593BA4E" wp14:editId="7F5F113B">
                  <wp:extent cx="5334000" cy="2465716"/>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ssets/u2/litmaps11.png"/>
                          <pic:cNvPicPr>
                            <a:picLocks noChangeAspect="1" noChangeArrowheads="1"/>
                          </pic:cNvPicPr>
                        </pic:nvPicPr>
                        <pic:blipFill>
                          <a:blip r:embed="rId29"/>
                          <a:stretch>
                            <a:fillRect/>
                          </a:stretch>
                        </pic:blipFill>
                        <pic:spPr bwMode="auto">
                          <a:xfrm>
                            <a:off x="0" y="0"/>
                            <a:ext cx="5334000" cy="2465716"/>
                          </a:xfrm>
                          <a:prstGeom prst="rect">
                            <a:avLst/>
                          </a:prstGeom>
                          <a:noFill/>
                          <a:ln w="9525">
                            <a:noFill/>
                            <a:headEnd/>
                            <a:tailEnd/>
                          </a:ln>
                        </pic:spPr>
                      </pic:pic>
                    </a:graphicData>
                  </a:graphic>
                </wp:inline>
              </w:drawing>
            </w:r>
          </w:p>
        </w:tc>
        <w:bookmarkEnd w:id="582"/>
      </w:tr>
    </w:tbl>
    <w:p w:rsidR="00A632BD" w:rsidRDefault="00A632BD" w14:paraId="41353880" w14:textId="4646E446">
      <w:pPr>
        <w:pStyle w:val="BodyText"/>
      </w:pPr>
      <w:r>
        <w:t>Notice that this search turned up another impactful article. Make sure to add that to your list!</w:t>
      </w:r>
    </w:p>
    <w:tbl>
      <w:tblPr>
        <w:tblStyle w:val="Table"/>
        <w:tblW w:w="5000" w:type="pct"/>
        <w:tblLayout w:type="fixed"/>
        <w:tblLook w:val="0000" w:firstRow="0" w:lastRow="0" w:firstColumn="0" w:lastColumn="0" w:noHBand="0" w:noVBand="0"/>
      </w:tblPr>
      <w:tblGrid>
        <w:gridCol w:w="9360"/>
      </w:tblGrid>
      <w:tr w:rsidR="00A632BD" w:rsidTr="1D4E4830" w14:paraId="78CFDF62"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AF49A6" w:rsidR="00AF49A6" w:rsidP="1D4E4830" w:rsidRDefault="00A632BD" w14:paraId="493815FF" w14:textId="5A42B1DB">
            <w:pPr>
              <w:pStyle w:val="ImageCaption"/>
              <w:spacing w:before="200"/>
              <w:rPr>
                <w:i w:val="0"/>
                <w:iCs w:val="0"/>
                <w:rPrChange w:author="" w16du:dateUtc="2024-07-31T08:30:00Z" w:id="488295699">
                  <w:rPr/>
                </w:rPrChange>
              </w:rPr>
            </w:pPr>
            <w:bookmarkStart w:name="fig-litmaps12" w:id="610"/>
            <w:r w:rsidRPr="1D4E4830" w:rsidR="00A632BD">
              <w:rPr>
                <w:i w:val="0"/>
                <w:iCs w:val="0"/>
              </w:rPr>
              <w:t>Figure 2.15</w:t>
            </w:r>
          </w:p>
          <w:p w:rsidR="00A632BD" w:rsidRDefault="00A632BD" w14:paraId="31C55F84" w14:textId="45994216">
            <w:pPr>
              <w:pStyle w:val="ImageCaption"/>
              <w:spacing w:before="200"/>
              <w:rPr/>
            </w:pPr>
            <w:r w:rsidR="00A632BD">
              <w:rPr/>
              <w:t xml:space="preserve">Screenshot of </w:t>
            </w:r>
            <w:r w:rsidR="00A632BD">
              <w:rPr/>
              <w:t>Litmaps</w:t>
            </w:r>
            <w:r w:rsidR="00A632BD">
              <w:rPr/>
              <w:t xml:space="preserve"> </w:t>
            </w:r>
            <w:r w:rsidR="41F73830">
              <w:rPr/>
              <w:t>S</w:t>
            </w:r>
            <w:r w:rsidR="00A632BD">
              <w:rPr/>
              <w:t xml:space="preserve">eed </w:t>
            </w:r>
            <w:r w:rsidR="41F73830">
              <w:rPr/>
              <w:t>M</w:t>
            </w:r>
            <w:r w:rsidR="00A632BD">
              <w:rPr/>
              <w:t>ap</w:t>
            </w:r>
            <w:r w:rsidR="41F73830">
              <w:rPr/>
              <w:t xml:space="preserve"> Showing Additional Related Articles</w:t>
            </w:r>
          </w:p>
          <w:p w:rsidRPr="00AF49A6" w:rsidR="00AF49A6" w:rsidP="1D4E4830" w:rsidRDefault="00AF49A6" w14:paraId="550EAF9B" w14:textId="1AB2F970">
            <w:pPr>
              <w:pStyle w:val="ImageCaption"/>
              <w:spacing w:before="200"/>
              <w:rPr>
                <w:i w:val="0"/>
                <w:iCs w:val="0"/>
                <w:rPrChange w:author="" w16du:dateUtc="2024-07-31T08:31:00Z" w:id="464104196">
                  <w:rPr/>
                </w:rPrChange>
              </w:rPr>
            </w:pPr>
            <w:r w:rsidRPr="1D4E4830" w:rsidR="41F73830">
              <w:rPr>
                <w:i w:val="0"/>
                <w:iCs w:val="0"/>
              </w:rPr>
              <w:t>[Alt text:</w:t>
            </w:r>
            <w:r w:rsidRPr="1D4E4830" w:rsidR="4158FA73">
              <w:rPr>
                <w:i w:val="0"/>
                <w:iCs w:val="0"/>
              </w:rPr>
              <w:t xml:space="preserve"> </w:t>
            </w:r>
            <w:r w:rsidRPr="1D4E4830" w:rsidR="41F73830">
              <w:rPr>
                <w:i w:val="0"/>
                <w:iCs w:val="0"/>
              </w:rPr>
              <w:t xml:space="preserve">Screenshot of </w:t>
            </w:r>
            <w:r w:rsidRPr="1D4E4830" w:rsidR="41F73830">
              <w:rPr>
                <w:i w:val="0"/>
                <w:iCs w:val="0"/>
              </w:rPr>
              <w:t>Litmaps</w:t>
            </w:r>
            <w:r w:rsidRPr="1D4E4830" w:rsidR="41F73830">
              <w:rPr>
                <w:i w:val="0"/>
                <w:iCs w:val="0"/>
              </w:rPr>
              <w:t xml:space="preserve"> </w:t>
            </w:r>
            <w:r w:rsidRPr="1D4E4830" w:rsidR="004B709C">
              <w:rPr>
                <w:i w:val="0"/>
                <w:iCs w:val="0"/>
              </w:rPr>
              <w:t xml:space="preserve">seed map showing </w:t>
            </w:r>
            <w:r w:rsidRPr="1D4E4830" w:rsidR="004B709C">
              <w:rPr>
                <w:i w:val="0"/>
                <w:iCs w:val="0"/>
              </w:rPr>
              <w:t>additional</w:t>
            </w:r>
            <w:r w:rsidRPr="1D4E4830" w:rsidR="004B709C">
              <w:rPr>
                <w:i w:val="0"/>
                <w:iCs w:val="0"/>
              </w:rPr>
              <w:t xml:space="preserve"> related articles</w:t>
            </w:r>
            <w:r w:rsidRPr="1D4E4830" w:rsidR="004B709C">
              <w:rPr>
                <w:i w:val="0"/>
                <w:iCs w:val="0"/>
              </w:rPr>
              <w:t>]</w:t>
            </w:r>
          </w:p>
          <w:p w:rsidRPr="00AF49A6" w:rsidR="00AF49A6" w:rsidP="1D4E4830" w:rsidRDefault="00AF49A6" w14:paraId="6B15953C" w14:textId="77777777">
            <w:pPr>
              <w:pStyle w:val="ImageCaption"/>
              <w:spacing w:before="200"/>
              <w:rPr>
                <w:i w:val="0"/>
                <w:iCs w:val="0"/>
                <w:rPrChange w:author="" w16du:dateUtc="2024-07-31T08:31:00Z" w:id="1056563229">
                  <w:rPr/>
                </w:rPrChange>
              </w:rPr>
            </w:pPr>
          </w:p>
          <w:p w:rsidR="00A632BD" w:rsidRDefault="00A632BD" w14:paraId="7BEE1CB2" w14:textId="77777777">
            <w:pPr>
              <w:pStyle w:val="Compact"/>
            </w:pPr>
            <w:r>
              <w:rPr>
                <w:noProof/>
              </w:rPr>
              <w:drawing>
                <wp:inline distT="0" distB="0" distL="0" distR="0" wp14:anchorId="7D250EE6" wp14:editId="11B9812C">
                  <wp:extent cx="5334000" cy="4878246"/>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ssets/u2/litmaps12.png"/>
                          <pic:cNvPicPr>
                            <a:picLocks noChangeAspect="1" noChangeArrowheads="1"/>
                          </pic:cNvPicPr>
                        </pic:nvPicPr>
                        <pic:blipFill>
                          <a:blip r:embed="rId30"/>
                          <a:stretch>
                            <a:fillRect/>
                          </a:stretch>
                        </pic:blipFill>
                        <pic:spPr bwMode="auto">
                          <a:xfrm>
                            <a:off x="0" y="0"/>
                            <a:ext cx="5334000" cy="4878246"/>
                          </a:xfrm>
                          <a:prstGeom prst="rect">
                            <a:avLst/>
                          </a:prstGeom>
                          <a:noFill/>
                          <a:ln w="9525">
                            <a:noFill/>
                            <a:headEnd/>
                            <a:tailEnd/>
                          </a:ln>
                        </pic:spPr>
                      </pic:pic>
                    </a:graphicData>
                  </a:graphic>
                </wp:inline>
              </w:drawing>
            </w:r>
          </w:p>
        </w:tc>
        <w:bookmarkEnd w:id="610"/>
      </w:tr>
    </w:tbl>
    <w:p w:rsidR="00A632BD" w:rsidRDefault="004B709C" w14:paraId="59B9A311" w14:textId="17CB2E5B">
      <w:pPr>
        <w:pStyle w:val="BodyText"/>
      </w:pPr>
      <w:r w:rsidR="004B709C">
        <w:rPr/>
        <w:t>Next, c</w:t>
      </w:r>
      <w:r w:rsidR="00A632BD">
        <w:rPr/>
        <w:t xml:space="preserve">lick </w:t>
      </w:r>
      <w:r w:rsidR="004B709C">
        <w:rPr/>
        <w:t>“</w:t>
      </w:r>
      <w:r w:rsidR="00A632BD">
        <w:rPr/>
        <w:t>Your Library</w:t>
      </w:r>
      <w:r w:rsidR="004B709C">
        <w:rPr/>
        <w:t>”</w:t>
      </w:r>
      <w:r w:rsidR="00A632BD">
        <w:rPr/>
        <w:t xml:space="preserve"> and choose the library you just created. There should be </w:t>
      </w:r>
      <w:r w:rsidR="004B709C">
        <w:rPr/>
        <w:t xml:space="preserve">eight </w:t>
      </w:r>
      <w:r w:rsidR="00A632BD">
        <w:rPr/>
        <w:t xml:space="preserve">or so references in the library. This is likely enough to synthesize into a short paper, but some disciplines may require more. Select </w:t>
      </w:r>
      <w:r w:rsidR="00A632BD">
        <w:rPr/>
        <w:t>all of</w:t>
      </w:r>
      <w:r w:rsidR="00A632BD">
        <w:rPr/>
        <w:t xml:space="preserve"> the items in the library by clicking the checkbox that </w:t>
      </w:r>
      <w:r w:rsidR="004B709C">
        <w:rPr/>
        <w:t xml:space="preserve">initially </w:t>
      </w:r>
      <w:r w:rsidR="00A632BD">
        <w:rPr/>
        <w:t>says</w:t>
      </w:r>
      <w:r w:rsidR="00A632BD">
        <w:rPr/>
        <w:t xml:space="preserve"> </w:t>
      </w:r>
      <w:r w:rsidR="004B709C">
        <w:rPr/>
        <w:t>“</w:t>
      </w:r>
      <w:r w:rsidR="00A632BD">
        <w:rPr/>
        <w:t>0 Selected</w:t>
      </w:r>
      <w:r w:rsidR="004B709C">
        <w:rPr/>
        <w:t>,</w:t>
      </w:r>
      <w:r w:rsidR="004B709C">
        <w:rPr/>
        <w:t>”</w:t>
      </w:r>
      <w:r w:rsidR="00A632BD">
        <w:rPr/>
        <w:t xml:space="preserve"> </w:t>
      </w:r>
      <w:r w:rsidR="004B709C">
        <w:rPr/>
        <w:t>t</w:t>
      </w:r>
      <w:r w:rsidR="00A632BD">
        <w:rPr/>
        <w:t xml:space="preserve">hen </w:t>
      </w:r>
      <w:r w:rsidR="00A632BD">
        <w:rPr/>
        <w:t>click</w:t>
      </w:r>
      <w:r w:rsidR="00A632BD">
        <w:rPr/>
        <w:t xml:space="preserve"> the </w:t>
      </w:r>
      <w:r w:rsidR="004B709C">
        <w:rPr/>
        <w:t>“</w:t>
      </w:r>
      <w:r w:rsidR="00A632BD">
        <w:rPr/>
        <w:t>Export</w:t>
      </w:r>
      <w:r w:rsidR="004B709C">
        <w:rPr/>
        <w:t>”</w:t>
      </w:r>
      <w:r w:rsidR="00A632BD">
        <w:rPr/>
        <w:t xml:space="preserve"> </w:t>
      </w:r>
      <w:r w:rsidR="00CF3C9F">
        <w:rPr/>
        <w:t xml:space="preserve">(download) </w:t>
      </w:r>
      <w:r w:rsidR="00A632BD">
        <w:rPr/>
        <w:t>icon on the right side of the screen.</w:t>
      </w:r>
    </w:p>
    <w:tbl>
      <w:tblPr>
        <w:tblStyle w:val="Table"/>
        <w:tblW w:w="5000" w:type="pct"/>
        <w:tblLayout w:type="fixed"/>
        <w:tblLook w:val="0000" w:firstRow="0" w:lastRow="0" w:firstColumn="0" w:lastColumn="0" w:noHBand="0" w:noVBand="0"/>
      </w:tblPr>
      <w:tblGrid>
        <w:gridCol w:w="9360"/>
      </w:tblGrid>
      <w:tr w:rsidR="00A632BD" w:rsidTr="1D4E4830" w14:paraId="6BF548EE"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DB1254" w:rsidR="00DB1254" w:rsidP="1D4E4830" w:rsidRDefault="00A632BD" w14:paraId="2B6B404C" w14:textId="6158D237">
            <w:pPr>
              <w:pStyle w:val="ImageCaption"/>
              <w:spacing w:before="200"/>
              <w:rPr>
                <w:i w:val="0"/>
                <w:iCs w:val="0"/>
                <w:rPrChange w:author="" w16du:dateUtc="2024-07-31T08:33:00Z" w:id="789367387">
                  <w:rPr/>
                </w:rPrChange>
              </w:rPr>
            </w:pPr>
            <w:bookmarkStart w:name="fig-litmaps13" w:id="655"/>
            <w:r w:rsidRPr="1D4E4830" w:rsidR="00A632BD">
              <w:rPr>
                <w:i w:val="0"/>
                <w:iCs w:val="0"/>
              </w:rPr>
              <w:t>Figure 2.16</w:t>
            </w:r>
          </w:p>
          <w:p w:rsidR="00A632BD" w:rsidRDefault="00A632BD" w14:paraId="41B1B5BE" w14:textId="0A82BC6A">
            <w:pPr>
              <w:pStyle w:val="ImageCaption"/>
              <w:spacing w:before="200"/>
              <w:rPr/>
            </w:pPr>
            <w:r w:rsidR="00A632BD">
              <w:rPr/>
              <w:t xml:space="preserve">Screenshot of </w:t>
            </w:r>
            <w:r w:rsidR="00A632BD">
              <w:rPr/>
              <w:t>Litmaps</w:t>
            </w:r>
            <w:r w:rsidR="00A632BD">
              <w:rPr/>
              <w:t xml:space="preserve"> </w:t>
            </w:r>
            <w:r w:rsidR="4A0C3FAA">
              <w:rPr/>
              <w:t>S</w:t>
            </w:r>
            <w:r w:rsidR="00A632BD">
              <w:rPr/>
              <w:t xml:space="preserve">eed </w:t>
            </w:r>
            <w:r w:rsidR="4A0C3FAA">
              <w:rPr/>
              <w:t>M</w:t>
            </w:r>
            <w:r w:rsidR="00A632BD">
              <w:rPr/>
              <w:t>ap</w:t>
            </w:r>
            <w:r w:rsidR="4A0C3FAA">
              <w:rPr/>
              <w:t xml:space="preserve"> with </w:t>
            </w:r>
            <w:r w:rsidR="4A0C3FAA">
              <w:rPr/>
              <w:t>Library Entries Selected</w:t>
            </w:r>
          </w:p>
          <w:p w:rsidRPr="00DB1254" w:rsidR="00DB1254" w:rsidP="1D4E4830" w:rsidRDefault="00DB1254" w14:paraId="095BE464" w14:textId="0582F955">
            <w:pPr>
              <w:pStyle w:val="ImageCaption"/>
              <w:spacing w:before="200"/>
              <w:rPr>
                <w:i w:val="0"/>
                <w:iCs w:val="0"/>
                <w:rPrChange w:author="" w16du:dateUtc="2024-07-31T08:34:00Z" w:id="1180350777">
                  <w:rPr/>
                </w:rPrChange>
              </w:rPr>
            </w:pPr>
            <w:r w:rsidRPr="1D4E4830" w:rsidR="4A0C3FAA">
              <w:rPr>
                <w:i w:val="0"/>
                <w:iCs w:val="0"/>
              </w:rPr>
              <w:t xml:space="preserve">[Alt text: </w:t>
            </w:r>
            <w:r w:rsidRPr="1D4E4830" w:rsidR="4A0C3FAA">
              <w:rPr>
                <w:i w:val="0"/>
                <w:iCs w:val="0"/>
              </w:rPr>
              <w:t xml:space="preserve">Screenshot of </w:t>
            </w:r>
            <w:r w:rsidRPr="1D4E4830" w:rsidR="4A0C3FAA">
              <w:rPr>
                <w:i w:val="0"/>
                <w:iCs w:val="0"/>
              </w:rPr>
              <w:t>Litmaps</w:t>
            </w:r>
            <w:r w:rsidRPr="1D4E4830" w:rsidR="4A0C3FAA">
              <w:rPr>
                <w:i w:val="0"/>
                <w:iCs w:val="0"/>
              </w:rPr>
              <w:t xml:space="preserve"> </w:t>
            </w:r>
            <w:r w:rsidRPr="1D4E4830" w:rsidR="4A0C3FAA">
              <w:rPr>
                <w:i w:val="0"/>
                <w:iCs w:val="0"/>
              </w:rPr>
              <w:t xml:space="preserve">seed map with </w:t>
            </w:r>
            <w:r w:rsidRPr="1D4E4830" w:rsidR="4A0C3FAA">
              <w:rPr>
                <w:i w:val="0"/>
                <w:iCs w:val="0"/>
              </w:rPr>
              <w:t xml:space="preserve">eight </w:t>
            </w:r>
            <w:r w:rsidRPr="1D4E4830" w:rsidR="4A0C3FAA">
              <w:rPr>
                <w:i w:val="0"/>
                <w:iCs w:val="0"/>
              </w:rPr>
              <w:t>library entries selected</w:t>
            </w:r>
            <w:r w:rsidRPr="1D4E4830" w:rsidR="4A0C3FAA">
              <w:rPr>
                <w:i w:val="0"/>
                <w:iCs w:val="0"/>
              </w:rPr>
              <w:t>]</w:t>
            </w:r>
          </w:p>
          <w:p w:rsidR="00DB1254" w:rsidRDefault="00DB1254" w14:paraId="39255DF4" w14:textId="77777777">
            <w:pPr>
              <w:pStyle w:val="ImageCaption"/>
              <w:spacing w:before="200"/>
            </w:pPr>
          </w:p>
          <w:p w:rsidR="00A632BD" w:rsidRDefault="00A632BD" w14:paraId="59960972" w14:textId="77777777">
            <w:pPr>
              <w:pStyle w:val="Compact"/>
            </w:pPr>
            <w:r>
              <w:rPr>
                <w:noProof/>
              </w:rPr>
              <w:drawing>
                <wp:inline distT="0" distB="0" distL="0" distR="0" wp14:anchorId="149D32F4" wp14:editId="6DB8766E">
                  <wp:extent cx="5334000" cy="214474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assets/u2/litmaps13.png"/>
                          <pic:cNvPicPr>
                            <a:picLocks noChangeAspect="1" noChangeArrowheads="1"/>
                          </pic:cNvPicPr>
                        </pic:nvPicPr>
                        <pic:blipFill>
                          <a:blip r:embed="rId31"/>
                          <a:stretch>
                            <a:fillRect/>
                          </a:stretch>
                        </pic:blipFill>
                        <pic:spPr bwMode="auto">
                          <a:xfrm>
                            <a:off x="0" y="0"/>
                            <a:ext cx="5334000" cy="2144741"/>
                          </a:xfrm>
                          <a:prstGeom prst="rect">
                            <a:avLst/>
                          </a:prstGeom>
                          <a:noFill/>
                          <a:ln w="9525">
                            <a:noFill/>
                            <a:headEnd/>
                            <a:tailEnd/>
                          </a:ln>
                        </pic:spPr>
                      </pic:pic>
                    </a:graphicData>
                  </a:graphic>
                </wp:inline>
              </w:drawing>
            </w:r>
          </w:p>
        </w:tc>
        <w:bookmarkEnd w:id="655"/>
      </w:tr>
    </w:tbl>
    <w:p w:rsidR="00CF3C9F" w:rsidRDefault="00CF3C9F" w14:paraId="483F46C6" w14:textId="77777777">
      <w:pPr>
        <w:pStyle w:val="BodyText"/>
      </w:pPr>
    </w:p>
    <w:p w:rsidR="00A632BD" w:rsidRDefault="00A632BD" w14:paraId="3BFBCF97" w14:textId="0BCFEC2D">
      <w:pPr>
        <w:pStyle w:val="BodyText"/>
      </w:pPr>
      <w:r w:rsidR="00A632BD">
        <w:rPr/>
        <w:t xml:space="preserve">Choose </w:t>
      </w:r>
      <w:r w:rsidR="00CF3C9F">
        <w:rPr/>
        <w:t>“</w:t>
      </w:r>
      <w:r w:rsidR="00A632BD">
        <w:rPr/>
        <w:t>RIS</w:t>
      </w:r>
      <w:r w:rsidR="00CF3C9F">
        <w:rPr/>
        <w:t>”</w:t>
      </w:r>
      <w:r w:rsidR="00A632BD">
        <w:rPr/>
        <w:t xml:space="preserve"> in the dropdown</w:t>
      </w:r>
      <w:r w:rsidR="00CF3C9F">
        <w:rPr/>
        <w:t xml:space="preserve"> menu</w:t>
      </w:r>
      <w:r w:rsidR="00A632BD">
        <w:rPr/>
        <w:t xml:space="preserve">, then click </w:t>
      </w:r>
      <w:r w:rsidR="00CF3C9F">
        <w:rPr/>
        <w:t>“</w:t>
      </w:r>
      <w:r w:rsidR="00A632BD">
        <w:rPr/>
        <w:t>Download</w:t>
      </w:r>
      <w:r w:rsidR="00CF3C9F">
        <w:rPr/>
        <w:t>.”</w:t>
      </w:r>
    </w:p>
    <w:tbl>
      <w:tblPr>
        <w:tblStyle w:val="Table"/>
        <w:tblW w:w="5000" w:type="pct"/>
        <w:tblLayout w:type="fixed"/>
        <w:tblLook w:val="0000" w:firstRow="0" w:lastRow="0" w:firstColumn="0" w:lastColumn="0" w:noHBand="0" w:noVBand="0"/>
      </w:tblPr>
      <w:tblGrid>
        <w:gridCol w:w="9360"/>
      </w:tblGrid>
      <w:tr w:rsidR="00A632BD" w:rsidTr="1D4E4830" w14:paraId="5192509B"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053B0A" w:rsidR="00053B0A" w:rsidP="1D4E4830" w:rsidRDefault="00A632BD" w14:paraId="3C877183" w14:textId="77777777">
            <w:pPr>
              <w:pStyle w:val="ImageCaption"/>
              <w:spacing w:before="200"/>
              <w:rPr>
                <w:i w:val="0"/>
                <w:iCs w:val="0"/>
                <w:rPrChange w:author="" w16du:dateUtc="2024-07-31T08:37:00Z" w:id="1708655149">
                  <w:rPr/>
                </w:rPrChange>
              </w:rPr>
            </w:pPr>
            <w:bookmarkStart w:name="fig-litmaps14" w:id="686"/>
            <w:r w:rsidRPr="1D4E4830" w:rsidR="00A632BD">
              <w:rPr>
                <w:i w:val="0"/>
                <w:iCs w:val="0"/>
              </w:rPr>
              <w:t>Figure 2.17</w:t>
            </w:r>
          </w:p>
          <w:p w:rsidRPr="005464D4" w:rsidR="00A632BD" w:rsidP="1D4E4830" w:rsidRDefault="00A632BD" w14:paraId="4657BABB" w14:textId="460A7C8C">
            <w:pPr>
              <w:pStyle w:val="ImageCaption"/>
              <w:spacing w:before="200"/>
              <w:rPr>
                <w:i w:val="0"/>
                <w:iCs w:val="0"/>
                <w:rPrChange w:author="" w16du:dateUtc="2024-07-31T08:38:00Z" w:id="880529483">
                  <w:rPr/>
                </w:rPrChange>
              </w:rPr>
            </w:pPr>
            <w:r w:rsidR="00A632BD">
              <w:rPr/>
              <w:t xml:space="preserve">Screenshot of </w:t>
            </w:r>
            <w:r w:rsidR="00A632BD">
              <w:rPr/>
              <w:t>Litmaps</w:t>
            </w:r>
            <w:r w:rsidR="00A632BD">
              <w:rPr/>
              <w:t xml:space="preserve"> </w:t>
            </w:r>
            <w:r w:rsidR="0B963DA7">
              <w:rPr/>
              <w:t>S</w:t>
            </w:r>
            <w:r w:rsidR="00A632BD">
              <w:rPr/>
              <w:t xml:space="preserve">eed </w:t>
            </w:r>
            <w:r w:rsidR="0B963DA7">
              <w:rPr/>
              <w:t>M</w:t>
            </w:r>
            <w:r w:rsidR="00A632BD">
              <w:rPr/>
              <w:t>ap</w:t>
            </w:r>
            <w:r w:rsidR="0B963DA7">
              <w:rPr/>
              <w:t xml:space="preserve"> Menu for Downloading Articles</w:t>
            </w:r>
            <w:r w:rsidR="0B963DA7">
              <w:rPr/>
              <w:t xml:space="preserve"> with</w:t>
            </w:r>
            <w:r w:rsidR="7CA46957">
              <w:rPr/>
              <w:t xml:space="preserve"> RIS</w:t>
            </w:r>
            <w:r w:rsidR="0B963DA7">
              <w:rPr/>
              <w:t xml:space="preserve"> </w:t>
            </w:r>
            <w:r w:rsidR="252165B2">
              <w:rPr/>
              <w:t>Format Selected</w:t>
            </w:r>
          </w:p>
          <w:p w:rsidRPr="0037415A" w:rsidR="0037415A" w:rsidP="1D4E4830" w:rsidRDefault="0037415A" w14:paraId="5D1B34B2" w14:textId="1D36E8BA">
            <w:pPr>
              <w:pStyle w:val="ImageCaption"/>
              <w:spacing w:before="200"/>
              <w:rPr>
                <w:i w:val="0"/>
                <w:iCs w:val="0"/>
              </w:rPr>
            </w:pPr>
            <w:r w:rsidRPr="1D4E4830" w:rsidR="7CA46957">
              <w:rPr>
                <w:i w:val="0"/>
                <w:iCs w:val="0"/>
              </w:rPr>
              <w:t xml:space="preserve">[Alt text: </w:t>
            </w:r>
            <w:r w:rsidRPr="1D4E4830" w:rsidR="7CA46957">
              <w:rPr>
                <w:i w:val="0"/>
                <w:iCs w:val="0"/>
              </w:rPr>
              <w:t xml:space="preserve">Screenshot of </w:t>
            </w:r>
            <w:r w:rsidRPr="1D4E4830" w:rsidR="7CA46957">
              <w:rPr>
                <w:i w:val="0"/>
                <w:iCs w:val="0"/>
              </w:rPr>
              <w:t>Litmaps</w:t>
            </w:r>
            <w:r w:rsidRPr="1D4E4830" w:rsidR="7CA46957">
              <w:rPr>
                <w:i w:val="0"/>
                <w:iCs w:val="0"/>
              </w:rPr>
              <w:t xml:space="preserve"> </w:t>
            </w:r>
            <w:r w:rsidRPr="1D4E4830" w:rsidR="7CA46957">
              <w:rPr>
                <w:i w:val="0"/>
                <w:iCs w:val="0"/>
              </w:rPr>
              <w:t xml:space="preserve">seed map menu for downloading articles </w:t>
            </w:r>
            <w:r w:rsidRPr="1D4E4830" w:rsidR="7CA46957">
              <w:rPr>
                <w:i w:val="0"/>
                <w:iCs w:val="0"/>
              </w:rPr>
              <w:t xml:space="preserve">with RIS </w:t>
            </w:r>
            <w:r w:rsidRPr="1D4E4830" w:rsidR="7CA46957">
              <w:rPr>
                <w:i w:val="0"/>
                <w:iCs w:val="0"/>
              </w:rPr>
              <w:t>format selected</w:t>
            </w:r>
            <w:r w:rsidRPr="1D4E4830" w:rsidR="7CA46957">
              <w:rPr>
                <w:i w:val="0"/>
                <w:iCs w:val="0"/>
              </w:rPr>
              <w:t>]</w:t>
            </w:r>
          </w:p>
          <w:p w:rsidR="005464D4" w:rsidRDefault="005464D4" w14:paraId="5A9B55E3" w14:textId="77777777">
            <w:pPr>
              <w:pStyle w:val="ImageCaption"/>
              <w:spacing w:before="200"/>
            </w:pPr>
          </w:p>
          <w:p w:rsidR="00A632BD" w:rsidRDefault="00A632BD" w14:paraId="2EA380D6" w14:textId="77777777">
            <w:pPr>
              <w:pStyle w:val="Compact"/>
            </w:pPr>
            <w:r>
              <w:rPr>
                <w:noProof/>
              </w:rPr>
              <w:drawing>
                <wp:inline distT="0" distB="0" distL="0" distR="0" wp14:anchorId="58A45837" wp14:editId="33D9125E">
                  <wp:extent cx="5334000" cy="467894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ssets/u2/litmaps14.png"/>
                          <pic:cNvPicPr>
                            <a:picLocks noChangeAspect="1" noChangeArrowheads="1"/>
                          </pic:cNvPicPr>
                        </pic:nvPicPr>
                        <pic:blipFill>
                          <a:blip r:embed="rId32"/>
                          <a:stretch>
                            <a:fillRect/>
                          </a:stretch>
                        </pic:blipFill>
                        <pic:spPr bwMode="auto">
                          <a:xfrm>
                            <a:off x="0" y="0"/>
                            <a:ext cx="5334000" cy="4678947"/>
                          </a:xfrm>
                          <a:prstGeom prst="rect">
                            <a:avLst/>
                          </a:prstGeom>
                          <a:noFill/>
                          <a:ln w="9525">
                            <a:noFill/>
                            <a:headEnd/>
                            <a:tailEnd/>
                          </a:ln>
                        </pic:spPr>
                      </pic:pic>
                    </a:graphicData>
                  </a:graphic>
                </wp:inline>
              </w:drawing>
            </w:r>
          </w:p>
        </w:tc>
        <w:bookmarkEnd w:id="686"/>
      </w:tr>
    </w:tbl>
    <w:p w:rsidR="00A632BD" w:rsidRDefault="00A632BD" w14:paraId="752B335B" w14:textId="4D105966">
      <w:pPr>
        <w:pStyle w:val="BodyText"/>
      </w:pPr>
      <w:r w:rsidR="00A632BD">
        <w:rPr/>
        <w:t xml:space="preserve">For more tutorials on using </w:t>
      </w:r>
      <w:r w:rsidR="00A632BD">
        <w:rPr/>
        <w:t>Litmaps</w:t>
      </w:r>
      <w:r w:rsidR="00A632BD">
        <w:rPr/>
        <w:t xml:space="preserve">, search online. For example, </w:t>
      </w:r>
      <w:r w:rsidR="0039109A">
        <w:rPr/>
        <w:t>t</w:t>
      </w:r>
      <w:r w:rsidR="00A632BD">
        <w:rPr/>
        <w:t xml:space="preserve">he </w:t>
      </w:r>
      <w:r>
        <w:fldChar w:fldCharType="begin"/>
      </w:r>
      <w:ins w:author="Deb Troendle-Scott" w:date="2024-07-31T16:40:00Z" w:id="845992344">
        <w:r>
          <w:instrText xml:space="preserve">HYPERLINK "https://vimeo.com/" \h </w:instrText>
        </w:r>
      </w:ins>
      <w:del w:author="Deb Troendle-Scott" w:date="2024-07-31T16:40:00Z" w:id="1009938888">
        <w:r>
          <w:delInstrText xml:space="preserve">HYPERLINK "https://vimeo.com" \h</w:delInstrText>
        </w:r>
      </w:del>
      <w:r>
        <w:fldChar w:fldCharType="separate"/>
      </w:r>
      <w:r w:rsidRPr="1D4E4830" w:rsidR="00A632BD">
        <w:rPr>
          <w:rStyle w:val="Hyperlink"/>
        </w:rPr>
        <w:t>Litmaps YouTube channel</w:t>
      </w:r>
      <w:r w:rsidRPr="1D4E4830">
        <w:rPr>
          <w:rStyle w:val="Hyperlink"/>
        </w:rPr>
        <w:fldChar w:fldCharType="end"/>
      </w:r>
      <w:r w:rsidR="00A632BD">
        <w:rPr/>
        <w:t xml:space="preserve"> has some helpful videos.</w:t>
      </w:r>
    </w:p>
    <w:p w:rsidR="00A632BD" w:rsidP="1D4E4830" w:rsidRDefault="00A632BD" w14:paraId="7BA94D84" w14:textId="1B86B6C0">
      <w:pPr>
        <w:pStyle w:val="BodyText"/>
      </w:pPr>
      <w:r w:rsidRPr="1D4E4830" w:rsidR="00A632BD">
        <w:rPr>
          <w:color w:val="C00000"/>
        </w:rPr>
        <w:t>Prote</w:t>
      </w:r>
      <w:r w:rsidRPr="1D4E4830" w:rsidR="00A632BD">
        <w:rPr>
          <w:color w:val="C00000"/>
        </w:rPr>
        <w:t xml:space="preserve">: </w:t>
      </w:r>
      <w:r w:rsidRPr="1D4E4830" w:rsidR="20E1C36D">
        <w:rPr>
          <w:color w:val="C00000"/>
        </w:rPr>
        <w:t>delete</w:t>
      </w:r>
      <w:r w:rsidRPr="1D4E4830" w:rsidR="00A632BD">
        <w:rPr>
          <w:color w:val="C00000"/>
        </w:rPr>
        <w:t xml:space="preserve"> </w:t>
      </w:r>
      <w:commentRangeStart w:id="337375201"/>
      <w:r w:rsidRPr="1D4E4830" w:rsidR="00A632BD">
        <w:rPr>
          <w:color w:val="C00000"/>
        </w:rPr>
        <w:t>video</w:t>
      </w:r>
      <w:commentRangeEnd w:id="337375201"/>
      <w:r>
        <w:rPr>
          <w:rStyle w:val="CommentReference"/>
        </w:rPr>
        <w:commentReference w:id="337375201"/>
      </w:r>
      <w:r w:rsidRPr="1D4E4830" w:rsidR="00A632BD">
        <w:rPr>
          <w:color w:val="C00000"/>
        </w:rPr>
        <w:t xml:space="preserve"> </w:t>
      </w:r>
      <w:bookmarkStart w:name="activity-using-litmaps" w:id="708"/>
      <w:bookmarkEnd w:id="95"/>
      <w:bookmarkEnd w:id="232"/>
      <w:r w:rsidR="00A632BD">
        <w:rPr/>
        <w:t xml:space="preserve">2.1.1 Activity: Using </w:t>
      </w:r>
      <w:r w:rsidR="00A632BD">
        <w:rPr/>
        <w:t>Litmaps</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56903A1E"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290FB265" w14:textId="77777777">
            <w:pPr>
              <w:pStyle w:val="FirstParagraph"/>
              <w:spacing w:before="16" w:after="64"/>
            </w:pPr>
          </w:p>
          <w:p w:rsidR="00A632BD" w:rsidP="1D4E4830" w:rsidRDefault="00AD4F21" w14:paraId="5A3BA6AE" w14:textId="626B631A">
            <w:pPr>
              <w:pStyle w:val="ListBullet"/>
              <w:rPr/>
            </w:pPr>
            <w:r w:rsidRPr="00AD4F21" w:rsidR="00AD4F21">
              <w:rPr>
                <w:b w:val="1"/>
                <w:bCs w:val="1"/>
                <w:kern w:val="2"/>
                <w:lang w:val="en-CA"/>
                <w14:ligatures w14:val="standardContextual"/>
              </w:rPr>
              <w:t>Research</w:t>
            </w:r>
            <w:r w:rsidR="00AD4F21">
              <w:rPr/>
              <w:t xml:space="preserve">: </w:t>
            </w:r>
            <w:r w:rsidR="00A632BD">
              <w:rPr/>
              <w:t xml:space="preserve">Choose a research topic that interests you. </w:t>
            </w:r>
            <w:r w:rsidR="002B5535">
              <w:rPr/>
              <w:t>(</w:t>
            </w:r>
            <w:r w:rsidR="00A632BD">
              <w:rPr/>
              <w:t>Tip: Consider the course you are taking</w:t>
            </w:r>
            <w:r w:rsidR="004F7D3A">
              <w:rPr/>
              <w:t xml:space="preserve"> </w:t>
            </w:r>
            <w:r w:rsidR="00A632BD">
              <w:rPr/>
              <w:t>or will take in the future.</w:t>
            </w:r>
            <w:r w:rsidR="002B5535">
              <w:rPr/>
              <w:t>)</w:t>
            </w:r>
            <w:r w:rsidR="00A632BD">
              <w:rPr/>
              <w:t xml:space="preserve"> What key topics do you want to learn more about? Here are some other links that may help you decide:</w:t>
            </w:r>
          </w:p>
          <w:p w:rsidR="00A632BD" w:rsidP="1D4E4830" w:rsidRDefault="00FB60B4" w14:paraId="3D7640D2" w14:textId="5592B2F8">
            <w:pPr>
              <w:pStyle w:val="ListBullet2"/>
              <w:rPr/>
            </w:pPr>
            <w:r w:rsidRPr="00DC1DE2">
              <w:rPr>
                <w:kern w:val="2"/>
                <w:sz w:val="24"/>
                <w:szCs w:val="24"/>
                <w:lang w:val="en-CA" w:eastAsia="en-US"/>
                <w14:ligatures w14:val="standardContextual"/>
              </w:rPr>
              <w:fldChar w:fldCharType="begin"/>
            </w:r>
            <w:ins w:author="Deb Troendle-Scott" w:date="2024-08-17T14:03:00Z" w16du:dateUtc="2024-08-17T06:03:00Z" w:id="717">
              <w:r w:rsidRPr="1D4E4830">
                <w:rPr>
                  <w:lang w:val="en-CA"/>
                </w:rPr>
                <w:instrText xml:space="preserve">HYPERLINK "https://owl.purdue.edu/owl/general_writing/common_writing_assignments/research_papers/choosing_a_topic.html?v=_M1-aMCJHFg" \h </w:instrText>
              </w:r>
            </w:ins>
            <w:del w:author="Deb Troendle-Scott" w:date="2024-07-31T17:45:00Z" w16du:dateUtc="2024-07-31T09:45:00Z" w:id="719">
              <w:r>
                <w:delInstrText xml:space="preserve">HYPERLINK "https://advice.writing.utoronto.ca/types-of-writing/annotated-bibliography/" \h</w:delInstrText>
              </w:r>
            </w:del>
            <w:r w:rsidRPr="00DC1DE2">
              <w:rPr>
                <w:kern w:val="2"/>
                <w:lang w:val="en-CA" w:eastAsia="en-US"/>
                <w14:ligatures w14:val="standardContextual"/>
              </w:rPr>
              <w:fldChar w:fldCharType="separate"/>
            </w:r>
            <w:r w:rsidRPr="1D4E4830" w:rsidR="00193032">
              <w:rPr>
                <w:rStyle w:val="Hyperlink"/>
                <w:i w:val="1"/>
                <w:iCs w:val="1"/>
                <w:kern w:val="2"/>
                <w:lang w:val="en-CA"/>
                <w14:ligatures w14:val="standardContextual"/>
              </w:rPr>
              <w:t>Choosing a Topic: Purdue OWL</w:t>
            </w:r>
            <w:r w:rsidRPr="1D4E4830">
              <w:rPr>
                <w:rStyle w:val="Hyperlink"/>
                <w:i w:val="1"/>
                <w:iCs w:val="1"/>
                <w:kern w:val="2"/>
                <w:sz w:val="24"/>
                <w:szCs w:val="24"/>
                <w:lang w:val="en-CA" w:eastAsia="en-US"/>
                <w14:ligatures w14:val="standardContextual"/>
              </w:rPr>
              <w:fldChar w:fldCharType="end"/>
            </w:r>
            <w:r w:rsidR="00193032">
              <w:rPr/>
              <w:t xml:space="preserve"> </w:t>
            </w:r>
            <w:r w:rsidR="00193032">
              <w:fldChar w:fldCharType="begin"/>
            </w:r>
            <w:r w:rsidR="00CB5B06">
              <w:instrText xml:space="preserve"> ADDIN ZOTERO_ITEM CSL_CITATION {"citationID":"mHHkHrNN","properties":{"formattedCitation":"(n.d.-b)","plainCitation":"(n.d.-b)","noteIndex":0},"citationItems":[{"id":205,"uris":["http://zotero.org/users/14693029/items/MFCHT97T"],"itemData":{"id":205,"type":"webpage","container-title":"Purdue University","title":"Choosing a topic","URL":"https://owl.purdue.edu/owl/general_writing/common_writing_assignments/research_papers/choosing_a_topic.html?v=_M1-aMCJHFg","author":[{"family":"Purdue OWL","given":""}]},"label":"page","suppress-author":true}],"schema":"https://github.com/citation-style-language/schema/raw/master/csl-citation.json"} </w:instrText>
            </w:r>
            <w:r w:rsidR="00193032">
              <w:fldChar w:fldCharType="separate"/>
            </w:r>
            <w:r w:rsidRPr="0078310A" w:rsidR="0078310A">
              <w:rPr>
                <w:rFonts w:ascii="Aptos" w:hAnsi="Aptos"/>
              </w:rPr>
              <w:t>(n.d.-b)</w:t>
            </w:r>
            <w:r w:rsidR="00193032">
              <w:fldChar w:fldCharType="end"/>
            </w:r>
          </w:p>
          <w:p w:rsidRPr="00EF6608" w:rsidR="00A632BD" w:rsidP="1D4E4830" w:rsidRDefault="00FB60B4" w14:paraId="7CA1896F" w14:textId="257B915C">
            <w:pPr>
              <w:pStyle w:val="ListBullet2"/>
              <w:rPr>
                <w:rFonts w:ascii="Aptos" w:hAnsi="Aptos"/>
              </w:rPr>
            </w:pPr>
            <w:r w:rsidRPr="1D4E4830">
              <w:rPr>
                <w:i w:val="1"/>
                <w:iCs w:val="1"/>
                <w:kern w:val="2"/>
                <w:sz w:val="24"/>
                <w:szCs w:val="24"/>
                <w:lang w:val="en-CA" w:eastAsia="en-US"/>
                <w14:ligatures w14:val="standardContextual"/>
              </w:rPr>
              <w:fldChar w:fldCharType="begin"/>
            </w:r>
            <w:ins w:author="Deb Troendle-Scott" w:date="2024-08-17T15:21:00Z" w16du:dateUtc="2024-08-17T07:21:00Z" w:id="937494286">
              <w:r w:rsidRPr="1D4E4830">
                <w:rPr>
                  <w:i w:val="1"/>
                  <w:iCs w:val="1"/>
                  <w:lang w:val="en-CA"/>
                </w:rPr>
                <w:instrText xml:space="preserve">HYPERLINK "https://libguides.twu.ca/ResearchSkills" \h </w:instrText>
              </w:r>
            </w:ins>
            <w:del w:author="Deb Troendle-Scott" w:date="2024-08-17T15:21:00Z" w16du:dateUtc="2024-08-17T07:21:00Z" w:id="401626659">
              <w:r w:rsidRPr="1D4E4830">
                <w:rPr>
                  <w:i w:val="1"/>
                  <w:iCs w:val="1"/>
                  <w:lang w:val="en-CA"/>
                </w:rPr>
                <w:delInstrText xml:space="preserve">HYPERLINK "http://opencontent.org/blog/archives/3221" \h</w:delInstrText>
              </w:r>
            </w:del>
            <w:r w:rsidRPr="004246FE">
              <w:rPr>
                <w:i/>
                <w:iCs/>
              </w:rPr>
            </w:r>
            <w:r w:rsidRPr="1D4E4830">
              <w:rPr>
                <w:i w:val="1"/>
                <w:iCs w:val="1"/>
                <w:kern w:val="2"/>
                <w:lang w:val="en-CA" w:eastAsia="en-US"/>
                <w14:ligatures w14:val="standardContextual"/>
              </w:rPr>
              <w:fldChar w:fldCharType="separate"/>
            </w:r>
            <w:r w:rsidRPr="1D4E4830" w:rsidR="00A632BD">
              <w:rPr>
                <w:rStyle w:val="Hyperlink"/>
                <w:i w:val="1"/>
                <w:iCs w:val="1"/>
                <w:kern w:val="2"/>
                <w:lang w:val="en-CA"/>
                <w14:ligatures w14:val="standardContextual"/>
              </w:rPr>
              <w:t>Building Your Research Skills</w:t>
            </w:r>
            <w:r w:rsidRPr="1D4E4830">
              <w:rPr>
                <w:rStyle w:val="Hyperlink"/>
                <w:i w:val="1"/>
                <w:iCs w:val="1"/>
                <w:kern w:val="2"/>
                <w:sz w:val="24"/>
                <w:szCs w:val="24"/>
                <w:lang w:val="en-CA" w:eastAsia="en-US"/>
                <w14:ligatures w14:val="standardContextual"/>
              </w:rPr>
              <w:fldChar w:fldCharType="end"/>
            </w:r>
            <w:r w:rsidR="007C78E5">
              <w:rPr/>
              <w:t xml:space="preserve"> </w:t>
            </w:r>
            <w:r w:rsidR="007C78E5">
              <w:fldChar w:fldCharType="begin"/>
            </w:r>
            <w:r w:rsidR="007C78E5">
              <w:instrText xml:space="preserve"> ADDIN ZOTERO_ITEM CSL_CITATION {"citationID":"L10Xkc6d","properties":{"formattedCitation":"(2024)","plainCitation":"(2024)","noteIndex":0},"citationItems":[{"id":598,"uris":["http://zotero.org/users/14693029/items/9CNT6GRH"],"itemData":{"id":598,"type":"webpage","abstract":"An introduction to knowledge and skills to help you become a more able researcher.","container-title":"Trinity Western University Library","language":"en","license":"Copyright Trinity Western University 2024","title":"Research guides: Building your research skills","title-short":"Research Guides","URL":"https://libguides.twu.ca/ResearchSkills/Home","author":[{"family":"Badke","given":"William"}],"accessed":{"date-parts":[["2024",8,17]]},"issued":{"date-parts":[["2024"]]}},"label":"page","suppress-author":true}],"schema":"https://github.com/citation-style-language/schema/raw/master/csl-citation.json"} </w:instrText>
            </w:r>
            <w:r w:rsidR="007C78E5">
              <w:fldChar w:fldCharType="separate"/>
            </w:r>
            <w:r w:rsidRPr="007C78E5" w:rsidR="007C78E5">
              <w:rPr>
                <w:rFonts w:ascii="Aptos" w:hAnsi="Aptos"/>
              </w:rPr>
              <w:t>(2024)</w:t>
            </w:r>
            <w:r w:rsidR="007C78E5">
              <w:fldChar w:fldCharType="end"/>
            </w:r>
          </w:p>
          <w:p w:rsidR="00A632BD" w:rsidP="1D4E4830" w:rsidRDefault="00A632BD" w14:paraId="2D49AA78" w14:textId="6E2704F9">
            <w:pPr>
              <w:pStyle w:val="ListBullet2"/>
              <w:rPr/>
            </w:pPr>
            <w:r w:rsidR="00A632BD">
              <w:rPr/>
              <w:t>Conduct a genera</w:t>
            </w:r>
            <w:r w:rsidR="00A632BD">
              <w:rPr/>
              <w:t xml:space="preserve">l </w:t>
            </w:r>
            <w:r w:rsidR="00D40F77">
              <w:rPr/>
              <w:t>i</w:t>
            </w:r>
            <w:r w:rsidR="00A632BD">
              <w:rPr/>
              <w:t>nternet search for “</w:t>
            </w:r>
            <w:r w:rsidR="00A632BD">
              <w:rPr/>
              <w:t xml:space="preserve">Topical issues in Business” </w:t>
            </w:r>
            <w:r w:rsidR="00A632BD">
              <w:rPr/>
              <w:t>or “Topical issues in Higher Education” and scan whether any of these issues are of personal interest.</w:t>
            </w:r>
          </w:p>
          <w:p w:rsidR="00A632BD" w:rsidP="1D4E4830" w:rsidRDefault="00AD4F21" w14:paraId="7E1D86B8" w14:textId="575AE08D">
            <w:pPr>
              <w:pStyle w:val="ListBullet"/>
              <w:rPr/>
            </w:pPr>
            <w:r w:rsidRPr="00AD4F21" w:rsidR="00AD4F21">
              <w:rPr>
                <w:b w:val="1"/>
                <w:bCs w:val="1"/>
                <w:kern w:val="2"/>
                <w:lang w:val="en-CA"/>
                <w14:ligatures w14:val="standardContextual"/>
              </w:rPr>
              <w:t>Write</w:t>
            </w:r>
            <w:r w:rsidR="00AD4F21">
              <w:rPr/>
              <w:t xml:space="preserve">: </w:t>
            </w:r>
            <w:r w:rsidR="00A632BD">
              <w:rPr/>
              <w:t>State</w:t>
            </w:r>
            <w:r w:rsidR="00A632BD">
              <w:rPr/>
              <w:t xml:space="preserve"> your topic in the form of a question. For example:</w:t>
            </w:r>
          </w:p>
          <w:p w:rsidR="00A632BD" w:rsidP="1D4E4830" w:rsidRDefault="00A632BD" w14:paraId="4DC64BD6" w14:textId="033F0CE0">
            <w:pPr>
              <w:pStyle w:val="ListBullet2"/>
              <w:rPr/>
            </w:pPr>
            <w:r w:rsidR="00A632BD">
              <w:rPr/>
              <w:t xml:space="preserve">How will robotics </w:t>
            </w:r>
            <w:r w:rsidR="00A632BD">
              <w:rPr/>
              <w:t>impact</w:t>
            </w:r>
            <w:r w:rsidR="00A632BD">
              <w:rPr/>
              <w:t xml:space="preserve"> </w:t>
            </w:r>
            <w:r w:rsidR="00A632BD">
              <w:rPr/>
              <w:t>the future of work?</w:t>
            </w:r>
          </w:p>
          <w:p w:rsidR="00A632BD" w:rsidP="1D4E4830" w:rsidRDefault="00A632BD" w14:paraId="4B58287C" w14:textId="6A133BDC">
            <w:pPr>
              <w:pStyle w:val="ListBullet2"/>
              <w:rPr/>
            </w:pPr>
            <w:r w:rsidR="00A632BD">
              <w:rPr/>
              <w:t>What can businesses do to run successful loyalty program</w:t>
            </w:r>
            <w:r w:rsidR="00A632BD">
              <w:rPr/>
              <w:t>s?</w:t>
            </w:r>
          </w:p>
          <w:p w:rsidR="00A632BD" w:rsidP="1D4E4830" w:rsidRDefault="00A632BD" w14:paraId="1015EB6D" w14:textId="77777777">
            <w:pPr>
              <w:pStyle w:val="ListBullet2"/>
              <w:rPr/>
            </w:pPr>
            <w:r w:rsidR="00A632BD">
              <w:rPr/>
              <w:t>How can technology prepare learners for a future that is increasingly defined within the context of globalization and technology?</w:t>
            </w:r>
          </w:p>
          <w:p w:rsidR="00A632BD" w:rsidP="1D4E4830" w:rsidRDefault="00A632BD" w14:paraId="33F567ED" w14:textId="6387CF93">
            <w:pPr>
              <w:pStyle w:val="ListBullet2"/>
              <w:rPr/>
            </w:pPr>
            <w:r w:rsidR="00A632BD">
              <w:rPr/>
              <w:t xml:space="preserve">How will mobile technology impact </w:t>
            </w:r>
            <w:r w:rsidR="00A632BD">
              <w:rPr/>
              <w:t>diagnosis and health care?</w:t>
            </w:r>
          </w:p>
          <w:p w:rsidR="00A632BD" w:rsidP="1D4E4830" w:rsidRDefault="00A632BD" w14:paraId="68A0B2D5" w14:textId="77777777">
            <w:pPr>
              <w:pStyle w:val="ListBullet"/>
              <w:rPr/>
            </w:pPr>
            <w:r w:rsidRPr="00AD4F21" w:rsidR="00A632BD">
              <w:rPr>
                <w:b w:val="1"/>
                <w:bCs w:val="1"/>
                <w:kern w:val="2"/>
                <w:lang w:val="en-CA"/>
                <w14:ligatures w14:val="standardContextual"/>
              </w:rPr>
              <w:t>Review</w:t>
            </w:r>
            <w:r w:rsidR="00A632BD">
              <w:rPr/>
              <w:t xml:space="preserve"> your draft research question </w:t>
            </w:r>
            <w:r w:rsidR="00A632BD">
              <w:rPr/>
              <w:t xml:space="preserve">taking into account</w:t>
            </w:r>
            <w:r w:rsidR="00A632BD">
              <w:rPr/>
              <w:t xml:space="preserve">:</w:t>
            </w:r>
          </w:p>
          <w:p w:rsidR="00A632BD" w:rsidP="1D4E4830" w:rsidRDefault="00A632BD" w14:paraId="77F97702" w14:textId="77777777">
            <w:pPr>
              <w:pStyle w:val="ListBullet2"/>
              <w:rPr/>
            </w:pPr>
            <w:r w:rsidRPr="1D4E4830" w:rsidR="00A632BD">
              <w:rPr>
                <w:i w:val="1"/>
                <w:iCs w:val="1"/>
              </w:rPr>
              <w:t>Personal interest</w:t>
            </w:r>
            <w:r w:rsidR="00A632BD">
              <w:rPr/>
              <w:t>: Does the research question interest you?</w:t>
            </w:r>
          </w:p>
          <w:p w:rsidR="00A632BD" w:rsidP="1D4E4830" w:rsidRDefault="00A632BD" w14:paraId="38577B91" w14:textId="07A76C8F">
            <w:pPr>
              <w:pStyle w:val="ListBullet2"/>
              <w:rPr/>
            </w:pPr>
            <w:r w:rsidRPr="1D4E4830" w:rsidR="00A632BD">
              <w:rPr>
                <w:i w:val="1"/>
                <w:iCs w:val="1"/>
              </w:rPr>
              <w:t>Suitability for academic investigation</w:t>
            </w:r>
            <w:r w:rsidR="00A632BD">
              <w:rPr/>
              <w:t>: Some questions are not possible to answer through academic enquiry, for example</w:t>
            </w:r>
            <w:r w:rsidR="0095101C">
              <w:rPr/>
              <w:t>,</w:t>
            </w:r>
            <w:r w:rsidR="00A632BD">
              <w:rPr/>
              <w:t xml:space="preserve"> “How beautiful is the colour orange?” </w:t>
            </w:r>
            <w:r w:rsidR="00A632BD">
              <w:rPr/>
              <w:t>Identify</w:t>
            </w:r>
            <w:r w:rsidR="00A632BD">
              <w:rPr/>
              <w:t xml:space="preserve"> a few keywords related to your proposed research question and conduct a general search to </w:t>
            </w:r>
            <w:r w:rsidR="00A632BD">
              <w:rPr/>
              <w:t>determine</w:t>
            </w:r>
            <w:r w:rsidR="00A632BD">
              <w:rPr/>
              <w:t xml:space="preserve"> if there </w:t>
            </w:r>
            <w:r w:rsidR="0095101C">
              <w:rPr/>
              <w:t>are</w:t>
            </w:r>
            <w:r w:rsidR="0095101C">
              <w:rPr/>
              <w:t xml:space="preserve"> </w:t>
            </w:r>
            <w:r w:rsidR="00A632BD">
              <w:rPr/>
              <w:t>published and accessible research outputs related to your question.</w:t>
            </w:r>
          </w:p>
          <w:p w:rsidR="006D262F" w:rsidP="006D262F" w:rsidRDefault="006D262F" w14:paraId="71579F12" w14:textId="24EBDA43">
            <w:pPr>
              <w:pStyle w:val="ListBullet2"/>
              <w:rPr/>
            </w:pPr>
            <w:r w:rsidRPr="1D4E4830" w:rsidR="00A632BD">
              <w:rPr>
                <w:i w:val="1"/>
                <w:iCs w:val="1"/>
              </w:rPr>
              <w:t>Attainability</w:t>
            </w:r>
            <w:r w:rsidR="00A632BD">
              <w:rPr/>
              <w:t xml:space="preserve">: Make sure that your question can be answered </w:t>
            </w:r>
            <w:r w:rsidR="00FD23AE">
              <w:rPr/>
              <w:t xml:space="preserve">in </w:t>
            </w:r>
            <w:r w:rsidR="00A632BD">
              <w:rPr/>
              <w:t>the amount of</w:t>
            </w:r>
            <w:r w:rsidR="00A632BD">
              <w:rPr/>
              <w:t xml:space="preserve"> time you have. For example, “How do we solve global disease?” is too broad</w:t>
            </w:r>
            <w:r w:rsidR="00FD23AE">
              <w:rPr/>
              <w:t>,</w:t>
            </w:r>
            <w:r w:rsidR="00FD23AE">
              <w:rPr/>
              <w:t xml:space="preserve"> </w:t>
            </w:r>
            <w:r w:rsidR="00FD23AE">
              <w:rPr/>
              <w:t>wh</w:t>
            </w:r>
            <w:r w:rsidR="00A632BD">
              <w:rPr/>
              <w:t>ereas,</w:t>
            </w:r>
            <w:r w:rsidR="00A632BD">
              <w:rPr/>
              <w:t xml:space="preserve"> “What is my neighbour’s favourite colour</w:t>
            </w:r>
            <w:r w:rsidR="00FD23AE">
              <w:rPr/>
              <w:t>?</w:t>
            </w:r>
            <w:r w:rsidR="00A632BD">
              <w:rPr/>
              <w:t>” is too narrow. You will be looking to target between 8 to 15 scholarly references to prepare an annotated bibliography, including books, journal articles</w:t>
            </w:r>
            <w:r w:rsidR="00FD23AE">
              <w:rPr/>
              <w:t>,</w:t>
            </w:r>
            <w:r w:rsidR="00A632BD">
              <w:rPr/>
              <w:t xml:space="preserve"> and reputable web</w:t>
            </w:r>
            <w:r w:rsidR="00A632BD">
              <w:rPr/>
              <w:t xml:space="preserve">site </w:t>
            </w:r>
            <w:r w:rsidR="00A632BD">
              <w:rPr/>
              <w:t xml:space="preserve">references </w:t>
            </w:r>
            <w:r w:rsidR="00A632BD">
              <w:rPr/>
              <w:t>.</w:t>
            </w:r>
            <w:commentRangeStart w:id="590828743"/>
            <w:r w:rsidR="7532FA96">
              <w:rPr/>
              <w:t xml:space="preserve"> From those you will choose </w:t>
            </w:r>
            <w:r w:rsidR="7A79BD51">
              <w:rPr/>
              <w:t xml:space="preserve">three </w:t>
            </w:r>
            <w:r w:rsidR="7532FA96">
              <w:rPr/>
              <w:t>for your annotated bibliography activity you will complete at the end of the unit.</w:t>
            </w:r>
            <w:commentRangeEnd w:id="590828743"/>
            <w:r>
              <w:rPr>
                <w:rStyle w:val="CommentReference"/>
              </w:rPr>
              <w:commentReference w:id="590828743"/>
            </w:r>
          </w:p>
          <w:p w:rsidR="00A632BD" w:rsidP="1D4E4830" w:rsidRDefault="00A632BD" w14:paraId="2F18BCC8" w14:textId="428B3406">
            <w:pPr>
              <w:pStyle w:val="ListBullet2"/>
              <w:rPr/>
            </w:pPr>
            <w:r w:rsidR="00A632BD">
              <w:rPr/>
              <w:t xml:space="preserve">Use </w:t>
            </w:r>
            <w:r w:rsidR="00A632BD">
              <w:rPr/>
              <w:t>Litmaps</w:t>
            </w:r>
            <w:r w:rsidR="00A632BD">
              <w:rPr/>
              <w:t xml:space="preserve"> to explore the literature on the topic of your choice.</w:t>
            </w:r>
          </w:p>
          <w:p w:rsidR="00A632BD" w:rsidP="1D4E4830" w:rsidRDefault="006D262F" w14:paraId="630F21CA" w14:textId="1D261542">
            <w:pPr>
              <w:pStyle w:val="ListBullet"/>
              <w:rPr/>
            </w:pPr>
            <w:r w:rsidRPr="006D262F" w:rsidR="006D262F">
              <w:rPr>
                <w:b w:val="1"/>
                <w:bCs w:val="1"/>
                <w:kern w:val="2"/>
                <w:lang w:val="en-CA"/>
                <w14:ligatures w14:val="standardContextual"/>
              </w:rPr>
              <w:t>Reflect</w:t>
            </w:r>
            <w:r w:rsidR="006D262F">
              <w:rPr/>
              <w:t xml:space="preserve">: </w:t>
            </w:r>
            <w:r w:rsidR="00A632BD">
              <w:rPr/>
              <w:t xml:space="preserve">Take a screenshot of your </w:t>
            </w:r>
            <w:r w:rsidR="00A632BD">
              <w:rPr/>
              <w:t>Litmaps</w:t>
            </w:r>
            <w:r w:rsidR="00A632BD">
              <w:rPr/>
              <w:t xml:space="preserve"> map and paste it to a journal entry in Obsidian. Reflect on your use of this tool. What was difficult to learn? How might you use this tool in your future studies?</w:t>
            </w:r>
          </w:p>
        </w:tc>
      </w:tr>
    </w:tbl>
    <w:p w:rsidR="00A632BD" w:rsidRDefault="00A632BD" w14:paraId="761274C6" w14:textId="0F32885A">
      <w:pPr>
        <w:pStyle w:val="Heading3"/>
      </w:pPr>
      <w:bookmarkStart w:name="activity-the-twu-library" w:id="782"/>
      <w:bookmarkEnd w:id="708"/>
      <w:r w:rsidR="00A632BD">
        <w:rPr/>
        <w:t xml:space="preserve">2.1.2 Activity: </w:t>
      </w:r>
      <w:r w:rsidR="00277057">
        <w:rPr/>
        <w:t>T</w:t>
      </w:r>
      <w:r w:rsidR="00A632BD">
        <w:rPr/>
        <w:t>he T</w:t>
      </w:r>
      <w:r w:rsidR="00277057">
        <w:rPr/>
        <w:t>WU</w:t>
      </w:r>
      <w:r w:rsidR="00A632BD">
        <w:rPr/>
        <w:t xml:space="preserve"> Library</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21C89771"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3D16D501" w14:textId="77777777">
            <w:pPr>
              <w:pStyle w:val="FirstParagraph"/>
              <w:spacing w:before="16" w:after="64"/>
            </w:pPr>
          </w:p>
          <w:p w:rsidR="00A632BD" w:rsidRDefault="00A632BD" w14:paraId="2FF6519E" w14:textId="514C0947">
            <w:pPr>
              <w:pStyle w:val="BodyText"/>
              <w:spacing w:before="16"/>
            </w:pPr>
            <w:r w:rsidR="00A632BD">
              <w:rPr/>
              <w:t xml:space="preserve">Some of your best advocates on campus or online are the librarians who work at the Norma Marion Alloway Library in Langley. They are extremely </w:t>
            </w:r>
            <w:r w:rsidR="00277057">
              <w:rPr/>
              <w:t>knowledgeable</w:t>
            </w:r>
            <w:r w:rsidR="00A632BD">
              <w:rPr/>
              <w:t xml:space="preserve"> about finding things that are hard to find, so it is ALWAYS </w:t>
            </w:r>
            <w:r w:rsidR="00A632BD">
              <w:rPr/>
              <w:t>a good idea</w:t>
            </w:r>
            <w:r w:rsidR="00A632BD">
              <w:rPr/>
              <w:t xml:space="preserve"> to talk to a librarian about what you are trying to do. They are </w:t>
            </w:r>
            <w:r w:rsidR="00A632BD">
              <w:rPr/>
              <w:t>literally paid</w:t>
            </w:r>
            <w:r w:rsidR="00A632BD">
              <w:rPr/>
              <w:t xml:space="preserve"> to help you succeed! One of the ways they like to help is by creating what is known as a </w:t>
            </w:r>
            <w:r w:rsidR="00277057">
              <w:rPr/>
              <w:t>“</w:t>
            </w:r>
            <w:r w:rsidR="00A632BD">
              <w:rPr/>
              <w:t>LibGuide</w:t>
            </w:r>
            <w:r w:rsidR="00A632BD">
              <w:rPr/>
              <w:t>,</w:t>
            </w:r>
            <w:r w:rsidR="00277057">
              <w:rPr/>
              <w:t>”</w:t>
            </w:r>
            <w:r w:rsidR="00A632BD">
              <w:rPr/>
              <w:t xml:space="preserve"> and</w:t>
            </w:r>
            <w:r w:rsidR="00A632BD">
              <w:rPr/>
              <w:t xml:space="preserve"> </w:t>
            </w:r>
            <w:r w:rsidR="00277057">
              <w:rPr/>
              <w:t xml:space="preserve">we </w:t>
            </w:r>
            <w:r w:rsidR="00A632BD">
              <w:rPr/>
              <w:t>encourage you to</w:t>
            </w:r>
            <w:r w:rsidR="1E229B58">
              <w:rPr/>
              <w:t xml:space="preserve"> </w:t>
            </w:r>
            <w:r w:rsidR="1E229B58">
              <w:rPr/>
              <w:t xml:space="preserve">access </w:t>
            </w:r>
            <w:r w:rsidR="1E229B58">
              <w:rPr/>
              <w:t>the</w:t>
            </w:r>
            <w:r w:rsidR="4158DE2F">
              <w:rPr/>
              <w:t xml:space="preserve"> </w:t>
            </w:r>
            <w:r w:rsidR="4158DE2F">
              <w:rPr/>
              <w:t>L</w:t>
            </w:r>
            <w:r w:rsidR="4158DE2F">
              <w:rPr/>
              <w:t>i</w:t>
            </w:r>
            <w:r w:rsidR="4158DE2F">
              <w:rPr/>
              <w:t>b</w:t>
            </w:r>
            <w:r w:rsidR="4158DE2F">
              <w:rPr/>
              <w:t>G</w:t>
            </w:r>
            <w:r w:rsidR="4158DE2F">
              <w:rPr/>
              <w:t>u</w:t>
            </w:r>
            <w:r w:rsidR="4158DE2F">
              <w:rPr/>
              <w:t>i</w:t>
            </w:r>
            <w:r w:rsidR="4158DE2F">
              <w:rPr/>
              <w:t>d</w:t>
            </w:r>
            <w:r w:rsidR="4158DE2F">
              <w:rPr/>
              <w:t>e</w:t>
            </w:r>
            <w:r w:rsidR="4158DE2F">
              <w:rPr/>
              <w:t>s</w:t>
            </w:r>
            <w:r w:rsidR="4158DE2F">
              <w:rPr/>
              <w:t xml:space="preserve"> </w:t>
            </w:r>
            <w:r w:rsidR="4158DE2F">
              <w:rPr/>
              <w:t>b</w:t>
            </w:r>
            <w:r w:rsidR="4158DE2F">
              <w:rPr/>
              <w:t>y</w:t>
            </w:r>
            <w:r w:rsidR="4158DE2F">
              <w:rPr/>
              <w:t xml:space="preserve"> </w:t>
            </w:r>
            <w:r w:rsidR="4158DE2F">
              <w:rPr/>
              <w:t>s</w:t>
            </w:r>
            <w:r w:rsidR="4158DE2F">
              <w:rPr/>
              <w:t>e</w:t>
            </w:r>
            <w:r w:rsidR="4158DE2F">
              <w:rPr/>
              <w:t>l</w:t>
            </w:r>
            <w:r w:rsidR="4158DE2F">
              <w:rPr/>
              <w:t>e</w:t>
            </w:r>
            <w:r w:rsidR="4158DE2F">
              <w:rPr/>
              <w:t>c</w:t>
            </w:r>
            <w:r w:rsidR="4158DE2F">
              <w:rPr/>
              <w:t>t</w:t>
            </w:r>
            <w:r w:rsidR="4158DE2F">
              <w:rPr/>
              <w:t>i</w:t>
            </w:r>
            <w:r w:rsidR="4158DE2F">
              <w:rPr/>
              <w:t>n</w:t>
            </w:r>
            <w:r w:rsidR="4158DE2F">
              <w:rPr/>
              <w:t>g</w:t>
            </w:r>
            <w:r w:rsidR="4158DE2F">
              <w:rPr/>
              <w:t xml:space="preserve"> </w:t>
            </w:r>
            <w:r w:rsidR="4158DE2F">
              <w:rPr/>
              <w:t>R</w:t>
            </w:r>
            <w:r w:rsidR="4158DE2F">
              <w:rPr/>
              <w:t>e</w:t>
            </w:r>
            <w:r w:rsidR="4158DE2F">
              <w:rPr/>
              <w:t>s</w:t>
            </w:r>
            <w:r w:rsidR="4158DE2F">
              <w:rPr/>
              <w:t>e</w:t>
            </w:r>
            <w:r w:rsidR="4158DE2F">
              <w:rPr/>
              <w:t>a</w:t>
            </w:r>
            <w:r w:rsidR="4158DE2F">
              <w:rPr/>
              <w:t>r</w:t>
            </w:r>
            <w:r w:rsidR="4158DE2F">
              <w:rPr/>
              <w:t>c</w:t>
            </w:r>
            <w:r w:rsidR="4158DE2F">
              <w:rPr/>
              <w:t>h</w:t>
            </w:r>
            <w:r w:rsidR="4158DE2F">
              <w:rPr/>
              <w:t xml:space="preserve"> </w:t>
            </w:r>
            <w:r w:rsidR="4158DE2F">
              <w:rPr/>
              <w:t>G</w:t>
            </w:r>
            <w:r w:rsidR="4158DE2F">
              <w:rPr/>
              <w:t>u</w:t>
            </w:r>
            <w:r w:rsidR="4158DE2F">
              <w:rPr/>
              <w:t>i</w:t>
            </w:r>
            <w:r w:rsidR="4158DE2F">
              <w:rPr/>
              <w:t>d</w:t>
            </w:r>
            <w:r w:rsidR="4158DE2F">
              <w:rPr/>
              <w:t>e</w:t>
            </w:r>
            <w:r w:rsidR="4158DE2F">
              <w:rPr/>
              <w:t>s</w:t>
            </w:r>
            <w:r w:rsidR="4158DE2F">
              <w:rPr/>
              <w:t xml:space="preserve"> </w:t>
            </w:r>
            <w:r w:rsidR="4158DE2F">
              <w:rPr/>
              <w:t>o</w:t>
            </w:r>
            <w:r w:rsidR="4158DE2F">
              <w:rPr/>
              <w:t>n</w:t>
            </w:r>
            <w:r w:rsidR="4158DE2F">
              <w:rPr/>
              <w:t xml:space="preserve"> </w:t>
            </w:r>
            <w:r w:rsidR="4158DE2F">
              <w:rPr/>
              <w:t>t</w:t>
            </w:r>
            <w:r w:rsidR="4158DE2F">
              <w:rPr/>
              <w:t>h</w:t>
            </w:r>
            <w:r w:rsidR="4158DE2F">
              <w:rPr/>
              <w:t>e</w:t>
            </w:r>
            <w:r w:rsidR="4158DE2F">
              <w:rPr/>
              <w:t xml:space="preserve"> </w:t>
            </w:r>
            <w:r>
              <w:fldChar w:fldCharType="begin"/>
            </w:r>
            <w:r>
              <w:instrText xml:space="preserve">HYPERLINK "https://www.twu.ca/academics/library#" </w:instrText>
            </w:r>
            <w:r>
              <w:fldChar w:fldCharType="separate"/>
            </w:r>
            <w:r w:rsidR="4158DE2F">
              <w:rPr/>
              <w:t>l</w:t>
            </w:r>
            <w:r w:rsidR="4158DE2F">
              <w:rPr/>
              <w:t>i</w:t>
            </w:r>
            <w:r w:rsidR="4158DE2F">
              <w:rPr/>
              <w:t>b</w:t>
            </w:r>
            <w:r w:rsidR="4158DE2F">
              <w:rPr/>
              <w:t>r</w:t>
            </w:r>
            <w:r w:rsidR="4158DE2F">
              <w:rPr/>
              <w:t>a</w:t>
            </w:r>
            <w:r w:rsidR="4158DE2F">
              <w:rPr/>
              <w:t>r</w:t>
            </w:r>
            <w:r w:rsidR="4158DE2F">
              <w:rPr/>
              <w:t>y</w:t>
            </w:r>
            <w:r w:rsidR="4158DE2F">
              <w:rPr/>
              <w:t xml:space="preserve"> </w:t>
            </w:r>
            <w:r w:rsidR="4158DE2F">
              <w:rPr/>
              <w:t>w</w:t>
            </w:r>
            <w:r w:rsidR="4158DE2F">
              <w:rPr/>
              <w:t>e</w:t>
            </w:r>
            <w:r w:rsidR="4158DE2F">
              <w:rPr/>
              <w:t>b</w:t>
            </w:r>
            <w:r w:rsidR="4158DE2F">
              <w:rPr/>
              <w:t>s</w:t>
            </w:r>
            <w:r w:rsidR="4158DE2F">
              <w:rPr/>
              <w:t>i</w:t>
            </w:r>
            <w:r w:rsidR="4158DE2F">
              <w:rPr/>
              <w:t>t</w:t>
            </w:r>
            <w:r w:rsidRPr="1D4E4830" w:rsidR="4158DE2F">
              <w:rPr>
                <w:rStyle w:val="Hyperlink"/>
              </w:rPr>
              <w:t>e</w:t>
            </w:r>
            <w:r>
              <w:fldChar w:fldCharType="end"/>
            </w:r>
            <w:r w:rsidR="4158DE2F">
              <w:rPr/>
              <w:t>.</w:t>
            </w:r>
          </w:p>
          <w:p w:rsidR="00B06D0A" w:rsidP="1D4E4830" w:rsidRDefault="00B06D0A" w14:paraId="27E45F1A" w14:textId="66FB5C38">
            <w:pPr>
              <w:pStyle w:val="BodyText"/>
            </w:pPr>
            <w:r w:rsidR="00A632BD">
              <w:rPr/>
              <w:t xml:space="preserve">Take some time to browse the </w:t>
            </w:r>
            <w:r>
              <w:fldChar w:fldCharType="begin"/>
            </w:r>
            <w:ins w:author="Deb Troendle-Scott" w:date="2024-08-17T15:20:00Z" w:id="1904394782">
              <w:r>
                <w:instrText xml:space="preserve">HYPERLINK "https://www.twu.ca/academics/library" \h </w:instrText>
              </w:r>
            </w:ins>
            <w:del w:author="Deb Troendle-Scott" w:date="2024-08-17T15:20:00Z" w:id="617527009">
              <w:r>
                <w:delInstrText xml:space="preserve">HYPERLINK "https://unpaywall.org/" \h</w:delInstrText>
              </w:r>
            </w:del>
            <w:r>
              <w:fldChar w:fldCharType="separate"/>
            </w:r>
            <w:r w:rsidRPr="1D4E4830" w:rsidR="00A632BD">
              <w:rPr>
                <w:rStyle w:val="Hyperlink"/>
              </w:rPr>
              <w:t>TWU Library</w:t>
            </w:r>
            <w:r w:rsidRPr="1D4E4830">
              <w:rPr>
                <w:rStyle w:val="Hyperlink"/>
              </w:rPr>
              <w:fldChar w:fldCharType="end"/>
            </w:r>
            <w:r w:rsidR="00A632BD">
              <w:rPr/>
              <w:t xml:space="preserve"> website.</w:t>
            </w:r>
            <w:r w:rsidR="1B093D9E">
              <w:rPr/>
              <w:t xml:space="preserve"> </w:t>
            </w:r>
            <w:r w:rsidR="00A632BD">
              <w:rPr/>
              <w:t>See if you can find the answer to the following questions:</w:t>
            </w:r>
            <w:r w:rsidR="00A632BD">
              <w:rPr/>
              <w:t xml:space="preserve"> </w:t>
            </w:r>
          </w:p>
          <w:p w:rsidR="00B06D0A" w:rsidP="1D4E4830" w:rsidRDefault="00A632BD" w14:paraId="1941A350" w14:textId="1A65D1B1">
            <w:pPr>
              <w:pStyle w:val="ListBullet2"/>
              <w:rPr/>
            </w:pPr>
            <w:r w:rsidR="00A632BD">
              <w:rPr/>
              <w:t>Is it possible to borrow or download an e</w:t>
            </w:r>
            <w:r w:rsidR="00A632BD">
              <w:rPr/>
              <w:t>book?</w:t>
            </w:r>
          </w:p>
          <w:p w:rsidR="00B06D0A" w:rsidP="1D4E4830" w:rsidRDefault="00A632BD" w14:paraId="3A53EF76" w14:textId="64A47253">
            <w:pPr>
              <w:pStyle w:val="ListBullet2"/>
              <w:rPr/>
            </w:pPr>
            <w:r w:rsidR="00A632BD">
              <w:rPr/>
              <w:t>I’m a distance student. Can I request to have books or articles sent from the TWU Library to my location?</w:t>
            </w:r>
          </w:p>
          <w:p w:rsidR="00B06D0A" w:rsidP="1D4E4830" w:rsidRDefault="00A632BD" w14:paraId="792031BB" w14:textId="750C45CD">
            <w:pPr>
              <w:pStyle w:val="ListBullet2"/>
              <w:rPr/>
            </w:pPr>
            <w:r w:rsidR="00A632BD">
              <w:rPr/>
              <w:t xml:space="preserve"> Do you have books in languages other than English?</w:t>
            </w:r>
          </w:p>
          <w:p w:rsidR="00B06D0A" w:rsidP="1D4E4830" w:rsidRDefault="00A632BD" w14:paraId="5BE1BF0F" w14:textId="5EA40833">
            <w:pPr>
              <w:pStyle w:val="ListBullet2"/>
              <w:rPr/>
            </w:pPr>
            <w:r w:rsidR="00A632BD">
              <w:rPr/>
              <w:t>Do you have e</w:t>
            </w:r>
            <w:r w:rsidR="00A632BD">
              <w:rPr/>
              <w:t>books?</w:t>
            </w:r>
          </w:p>
          <w:p w:rsidR="00B06D0A" w:rsidP="1D4E4830" w:rsidRDefault="00A632BD" w14:paraId="49994CC9" w14:textId="23DD91C4">
            <w:pPr>
              <w:pStyle w:val="ListBullet2"/>
              <w:rPr/>
            </w:pPr>
            <w:r w:rsidR="00A632BD">
              <w:rPr/>
              <w:t xml:space="preserve">Can I </w:t>
            </w:r>
            <w:r w:rsidR="7C07D41C">
              <w:rPr/>
              <w:t>e</w:t>
            </w:r>
            <w:r w:rsidR="00A632BD">
              <w:rPr/>
              <w:t>mail a Trinity Western librarian any</w:t>
            </w:r>
            <w:r w:rsidR="7C07D41C">
              <w:rPr/>
              <w:t xml:space="preserve"> </w:t>
            </w:r>
            <w:r w:rsidR="00A632BD">
              <w:rPr/>
              <w:t>time with my research questions?</w:t>
            </w:r>
          </w:p>
          <w:p w:rsidR="00B06D0A" w:rsidP="1D4E4830" w:rsidRDefault="00A632BD" w14:paraId="53305A44" w14:textId="666669E7">
            <w:pPr>
              <w:pStyle w:val="ListBullet2"/>
              <w:rPr/>
            </w:pPr>
            <w:r w:rsidR="00A632BD">
              <w:rPr/>
              <w:t xml:space="preserve">What is </w:t>
            </w:r>
            <w:r w:rsidR="00A632BD">
              <w:rPr/>
              <w:t>AskAway</w:t>
            </w:r>
            <w:r w:rsidR="00A632BD">
              <w:rPr/>
              <w:t>?</w:t>
            </w:r>
          </w:p>
          <w:p w:rsidR="00A632BD" w:rsidP="1D4E4830" w:rsidRDefault="00A632BD" w14:paraId="54A03971" w14:textId="11E57067">
            <w:pPr>
              <w:pStyle w:val="ListBullet2"/>
              <w:rPr/>
            </w:pPr>
            <w:r w:rsidR="00A632BD">
              <w:rPr/>
              <w:t>What do I do if I have trouble logging in to library databases from off</w:t>
            </w:r>
            <w:r w:rsidR="7C07D41C">
              <w:rPr/>
              <w:t xml:space="preserve"> </w:t>
            </w:r>
            <w:r w:rsidR="00A632BD">
              <w:rPr/>
              <w:t>campus?</w:t>
            </w:r>
          </w:p>
        </w:tc>
      </w:tr>
    </w:tbl>
    <w:p w:rsidR="00A632BD" w:rsidRDefault="00A632BD" w14:paraId="27669967" w14:textId="77777777">
      <w:pPr>
        <w:pStyle w:val="Heading3"/>
      </w:pPr>
      <w:bookmarkStart w:name="activity-advanced-search" w:id="835"/>
      <w:bookmarkEnd w:id="782"/>
      <w:r>
        <w:t>2.1.3 Activity: Advanced Search</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76D01350"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2617C59C" w14:textId="77777777">
            <w:pPr>
              <w:pStyle w:val="FirstParagraph"/>
              <w:spacing w:before="16" w:after="64"/>
            </w:pPr>
          </w:p>
          <w:p w:rsidR="00A632BD" w:rsidRDefault="00A632BD" w14:paraId="7904A632" w14:textId="77777777">
            <w:pPr>
              <w:pStyle w:val="BodyText"/>
              <w:spacing w:before="16"/>
            </w:pPr>
            <w:r w:rsidR="00A632BD">
              <w:rPr/>
              <w:t xml:space="preserve">Improving search skills will save you time and result in more productive searches. Although we focus on </w:t>
            </w:r>
            <w:r w:rsidR="00A632BD">
              <w:rPr/>
              <w:t>LitMaps</w:t>
            </w:r>
            <w:r w:rsidR="00A632BD">
              <w:rPr/>
              <w:t xml:space="preserve"> and the TWU Library in this course, another tool we want to share is the Google search engine. </w:t>
            </w:r>
            <w:r w:rsidR="00A632BD">
              <w:rPr/>
              <w:t>It provides a number of features to improve your searches in finding academic resources.</w:t>
            </w:r>
            <w:r w:rsidR="00A632BD">
              <w:rPr/>
              <w:t xml:space="preserve"> In this activity, you will select two open resources using the Google advanced search operators in support of your research topic.</w:t>
            </w:r>
          </w:p>
          <w:p w:rsidR="00A632BD" w:rsidP="1D4E4830" w:rsidRDefault="00A632BD" w14:paraId="4268B2AB" w14:textId="688999D3">
            <w:pPr>
              <w:pStyle w:val="ListBullet"/>
              <w:rPr/>
            </w:pPr>
            <w:r w:rsidRPr="001C7EA0" w:rsidR="00A632BD">
              <w:rPr>
                <w:b w:val="1"/>
                <w:bCs w:val="1"/>
                <w:kern w:val="2"/>
                <w:lang w:val="en-CA"/>
                <w14:ligatures w14:val="standardContextual"/>
              </w:rPr>
              <w:t>Read</w:t>
            </w:r>
            <w:r w:rsidR="4D5D4E7A">
              <w:rPr/>
              <w:t>:</w:t>
            </w:r>
            <w:r w:rsidR="00A632BD">
              <w:rPr/>
              <w:t xml:space="preserve"> the </w:t>
            </w:r>
            <w:r w:rsidRPr="1D4E4830" w:rsidR="00FB60B4">
              <w:rPr>
                <w:i w:val="1"/>
                <w:iCs w:val="1"/>
                <w:kern w:val="2"/>
                <w:sz w:val="24"/>
                <w:szCs w:val="24"/>
                <w:lang w:val="en-CA" w:eastAsia="en-US"/>
                <w14:ligatures w14:val="standardContextual"/>
              </w:rPr>
              <w:fldChar w:fldCharType="begin"/>
            </w:r>
            <w:r w:rsidRPr="1D4E4830" w:rsidR="00FB60B4">
              <w:rPr>
                <w:i w:val="1"/>
                <w:iCs w:val="1"/>
                <w:kern w:val="2"/>
                <w:lang w:val="en-CA"/>
                <w14:ligatures w14:val="standardContextual"/>
              </w:rPr>
              <w:instrText>HYPERLINK "https://www.webfx.com/blog/seo/google-advanced-search-operators-cheat-sheet/" \h</w:instrText>
            </w:r>
            <w:r w:rsidRPr="004246FE" w:rsidR="00FB60B4">
              <w:rPr>
                <w:i/>
                <w:iCs/>
              </w:rPr>
            </w:r>
            <w:r w:rsidRPr="1D4E4830" w:rsidR="00FB60B4">
              <w:rPr>
                <w:i w:val="1"/>
                <w:iCs w:val="1"/>
                <w:kern w:val="2"/>
                <w:lang w:val="en-CA" w:eastAsia="en-US"/>
                <w14:ligatures w14:val="standardContextual"/>
              </w:rPr>
              <w:fldChar w:fldCharType="separate"/>
            </w:r>
            <w:r w:rsidRPr="1D4E4830" w:rsidR="00A632BD">
              <w:rPr>
                <w:rStyle w:val="Hyperlink"/>
                <w:i w:val="1"/>
                <w:iCs w:val="1"/>
                <w:kern w:val="2"/>
                <w:lang w:val="en-CA"/>
                <w14:ligatures w14:val="standardContextual"/>
              </w:rPr>
              <w:t xml:space="preserve">Google </w:t>
            </w:r>
            <w:r w:rsidRPr="1D4E4830" w:rsidR="04FE6A10">
              <w:rPr>
                <w:rStyle w:val="Hyperlink"/>
                <w:i w:val="1"/>
                <w:iCs w:val="1"/>
                <w:kern w:val="2"/>
                <w:lang w:val="en-CA"/>
                <w14:ligatures w14:val="standardContextual"/>
              </w:rPr>
              <w:t>A</w:t>
            </w:r>
            <w:r w:rsidRPr="1D4E4830" w:rsidR="00A632BD">
              <w:rPr>
                <w:rStyle w:val="Hyperlink"/>
                <w:i w:val="1"/>
                <w:iCs w:val="1"/>
                <w:kern w:val="2"/>
                <w:lang w:val="en-CA"/>
                <w14:ligatures w14:val="standardContextual"/>
              </w:rPr>
              <w:t xml:space="preserve">dvanced </w:t>
            </w:r>
            <w:r w:rsidRPr="1D4E4830" w:rsidR="04FE6A10">
              <w:rPr>
                <w:rStyle w:val="Hyperlink"/>
                <w:i w:val="1"/>
                <w:iCs w:val="1"/>
                <w:kern w:val="2"/>
                <w:lang w:val="en-CA"/>
                <w14:ligatures w14:val="standardContextual"/>
              </w:rPr>
              <w:t>S</w:t>
            </w:r>
            <w:r w:rsidRPr="1D4E4830" w:rsidR="00A632BD">
              <w:rPr>
                <w:rStyle w:val="Hyperlink"/>
                <w:i w:val="1"/>
                <w:iCs w:val="1"/>
                <w:kern w:val="2"/>
                <w:lang w:val="en-CA"/>
                <w14:ligatures w14:val="standardContextual"/>
              </w:rPr>
              <w:t xml:space="preserve">earch </w:t>
            </w:r>
            <w:r w:rsidRPr="1D4E4830" w:rsidR="04FE6A10">
              <w:rPr>
                <w:rStyle w:val="Hyperlink"/>
                <w:i w:val="1"/>
                <w:iCs w:val="1"/>
                <w:kern w:val="2"/>
                <w:lang w:val="en-CA"/>
                <w14:ligatures w14:val="standardContextual"/>
              </w:rPr>
              <w:t>O</w:t>
            </w:r>
            <w:r w:rsidRPr="1D4E4830" w:rsidR="00A632BD">
              <w:rPr>
                <w:rStyle w:val="Hyperlink"/>
                <w:i w:val="1"/>
                <w:iCs w:val="1"/>
                <w:kern w:val="2"/>
                <w:lang w:val="en-CA"/>
                <w14:ligatures w14:val="standardContextual"/>
              </w:rPr>
              <w:t xml:space="preserve">perators </w:t>
            </w:r>
            <w:r w:rsidRPr="1D4E4830" w:rsidR="04FE6A10">
              <w:rPr>
                <w:rStyle w:val="Hyperlink"/>
                <w:i w:val="1"/>
                <w:iCs w:val="1"/>
                <w:kern w:val="2"/>
                <w:lang w:val="en-CA"/>
                <w14:ligatures w14:val="standardContextual"/>
              </w:rPr>
              <w:t>C</w:t>
            </w:r>
            <w:r w:rsidRPr="1D4E4830" w:rsidR="00A632BD">
              <w:rPr>
                <w:rStyle w:val="Hyperlink"/>
                <w:i w:val="1"/>
                <w:iCs w:val="1"/>
                <w:kern w:val="2"/>
                <w:lang w:val="en-CA"/>
                <w14:ligatures w14:val="standardContextual"/>
              </w:rPr>
              <w:t xml:space="preserve">heat </w:t>
            </w:r>
            <w:r w:rsidRPr="1D4E4830" w:rsidR="04FE6A10">
              <w:rPr>
                <w:rStyle w:val="Hyperlink"/>
                <w:i w:val="1"/>
                <w:iCs w:val="1"/>
                <w:kern w:val="2"/>
                <w:lang w:val="en-CA"/>
                <w14:ligatures w14:val="standardContextual"/>
              </w:rPr>
              <w:t>S</w:t>
            </w:r>
            <w:r w:rsidRPr="1D4E4830" w:rsidR="00A632BD">
              <w:rPr>
                <w:rStyle w:val="Hyperlink"/>
                <w:i w:val="1"/>
                <w:iCs w:val="1"/>
                <w:kern w:val="2"/>
                <w:lang w:val="en-CA"/>
                <w14:ligatures w14:val="standardContextual"/>
              </w:rPr>
              <w:t>heet</w:t>
            </w:r>
            <w:r w:rsidRPr="1D4E4830" w:rsidR="00FB60B4">
              <w:rPr>
                <w:rStyle w:val="Hyperlink"/>
                <w:i w:val="1"/>
                <w:iCs w:val="1"/>
                <w:kern w:val="2"/>
                <w:sz w:val="24"/>
                <w:szCs w:val="24"/>
                <w:lang w:val="en-CA" w:eastAsia="en-US"/>
                <w14:ligatures w14:val="standardContextual"/>
              </w:rPr>
              <w:fldChar w:fldCharType="end"/>
            </w:r>
            <w:r w:rsidR="00A632BD">
              <w:rPr/>
              <w:t xml:space="preserve"> </w:t>
            </w:r>
            <w:r w:rsidR="00FE0761">
              <w:fldChar w:fldCharType="begin"/>
            </w:r>
            <w:r w:rsidR="00CB5B06">
              <w:instrText xml:space="preserve"> ADDIN ZOTERO_ITEM CSL_CITATION {"citationID":"soYMgsni","properties":{"formattedCitation":"(n.d.)","plainCitation":"(n.d.)","noteIndex":0},"citationItems":[{"id":199,"uris":["http://zotero.org/users/14693029/items/4LT6L3ET"],"itemData":{"id":199,"type":"webpage","abstract":"Need to search smarter on Google? Learn how with this list of Google advanced search operators!","container-title":"WebFX","language":"en-US","title":"Google advanced search operators cheat sheet [Infographic]","URL":"https://www.webfx.com/blog/seo/google-advanced-search-operators-cheat-sheet/","author":[{"family":"Wixted","given":"Sam"}]},"label":"page","suppress-author":true}],"schema":"https://github.com/citation-style-language/schema/raw/master/csl-citation.json"} </w:instrText>
            </w:r>
            <w:r w:rsidR="00FE0761">
              <w:fldChar w:fldCharType="separate"/>
            </w:r>
            <w:r w:rsidRPr="00FE0761" w:rsidR="56746C8A">
              <w:rPr>
                <w:rFonts w:ascii="Aptos" w:hAnsi="Aptos"/>
              </w:rPr>
              <w:t>(n.d.)</w:t>
            </w:r>
            <w:r w:rsidR="00FE0761">
              <w:fldChar w:fldCharType="end"/>
            </w:r>
            <w:r w:rsidR="56746C8A">
              <w:rPr/>
              <w:t xml:space="preserve"> </w:t>
            </w:r>
            <w:r w:rsidR="00A632BD">
              <w:rPr/>
              <w:t>and try a few searches using the operators. Also</w:t>
            </w:r>
            <w:commentRangeStart w:id="870"/>
            <w:commentRangeStart w:id="496042638"/>
            <w:r w:rsidR="00A632BD">
              <w:rPr/>
              <w:t xml:space="preserve"> see</w:t>
            </w:r>
            <w:r w:rsidR="7769B340">
              <w:rPr/>
              <w:t xml:space="preserve"> the</w:t>
            </w:r>
            <w:commentRangeEnd w:id="870"/>
            <w:r w:rsidR="007C4A19">
              <w:rPr>
                <w:rStyle w:val="CommentReference"/>
                <w:kern w:val="2"/>
                <w:lang w:val="en-CA" w:eastAsia="en-US"/>
                <w14:ligatures w14:val="standardContextual"/>
              </w:rPr>
              <w:commentReference w:id="870"/>
            </w:r>
            <w:commentRangeEnd w:id="496042638"/>
            <w:r>
              <w:rPr>
                <w:rStyle w:val="CommentReference"/>
              </w:rPr>
              <w:commentReference w:id="496042638"/>
            </w:r>
            <w:r w:rsidR="7769B340">
              <w:rPr/>
              <w:t xml:space="preserve"> </w:t>
            </w:r>
            <w:r>
              <w:fldChar w:fldCharType="begin"/>
            </w:r>
            <w:del w:author="Kelly Marjanovic" w:date="2024-09-06T20:43:29.448Z" w:id="1839659543">
              <w:r>
                <w:delInstrText xml:space="preserve">HYPERLINK "https://www.youtube-nocookie.com/embed/sy9PVZAbSAQ" </w:delInstrText>
              </w:r>
            </w:del>
            <w:ins w:author="Kelly Marjanovic" w:date="2024-09-06T20:43:29.448Z" w:id="1722662891">
              <w:r>
                <w:instrText xml:space="preserve">HYPERLINK "https://quickref.me/google-search.html" </w:instrText>
              </w:r>
            </w:ins>
            <w:r>
              <w:fldChar w:fldCharType="separate"/>
            </w:r>
            <w:r w:rsidRPr="0096552D" w:rsidR="00FB60B4">
              <w:rPr>
                <w:i/>
                <w:iCs/>
                <w:kern w:val="2"/>
                <w:sz w:val="24"/>
                <w:szCs w:val="24"/>
                <w:lang w:val="en-CA" w:eastAsia="en-US"/>
                <w14:ligatures w14:val="standardContextual"/>
              </w:rPr>
              <w:fldChar w:fldCharType="begin"/>
            </w:r>
            <w:ins w:author="Deb Troendle-Scott" w:date="2024-08-20T18:15:00Z" w16du:dateUtc="2024-08-20T10:15:00Z" w:id="908154009">
              <w:r>
                <w:instrText xml:space="preserve">HYPERLINK "https://www.youtube-nocookie.com/embed/sy9PVZAbSAQ" \h </w:instrText>
              </w:r>
            </w:ins>
            <w:del w:author="Deb Troendle-Scott" w:date="2024-08-20T18:15:00Z" w16du:dateUtc="2024-08-20T10:15:00Z" w:id="587200472">
              <w:r>
                <w:delInstrText xml:space="preserve">HYPERLINK "https://www.youtube-nocookie.com/embed/sy9PVZAbSAQ" \h</w:delInstrText>
              </w:r>
            </w:del>
            <w:r w:rsidRPr="004246FE" w:rsidR="00FB60B4">
              <w:rPr>
                <w:i/>
                <w:iCs/>
              </w:rPr>
            </w:r>
            <w:r w:rsidRPr="0096552D" w:rsidR="00FB60B4">
              <w:rPr>
                <w:i/>
                <w:iCs/>
                <w:kern w:val="2"/>
                <w:lang w:val="en-CA" w:eastAsia="en-US"/>
                <w14:ligatures w14:val="standardContextual"/>
              </w:rPr>
              <w:fldChar w:fldCharType="separate"/>
            </w:r>
            <w:r w:rsidRPr="1D4E4830" w:rsidR="00A632BD">
              <w:rPr>
                <w:rStyle w:val="Hyperlink"/>
                <w:i w:val="1"/>
                <w:iCs w:val="1"/>
                <w:kern w:val="2"/>
                <w:lang w:val="en-CA"/>
                <w14:ligatures w14:val="standardContextual"/>
              </w:rPr>
              <w:t>Google Search Cheatsheet</w:t>
            </w:r>
            <w:r w:rsidRPr="0096552D" w:rsidR="00FB60B4">
              <w:rPr>
                <w:rStyle w:val="Hyperlink"/>
                <w:i/>
                <w:iCs/>
                <w:kern w:val="2"/>
                <w:sz w:val="24"/>
                <w:szCs w:val="24"/>
                <w:lang w:val="en-CA" w:eastAsia="en-US"/>
                <w14:ligatures w14:val="standardContextual"/>
              </w:rPr>
              <w:fldChar w:fldCharType="end"/>
            </w:r>
            <w:r>
              <w:fldChar w:fldCharType="end"/>
            </w:r>
            <w:r w:rsidR="00A632BD">
              <w:rPr/>
              <w:t xml:space="preserve"> for a more comprehensive list.</w:t>
            </w:r>
          </w:p>
          <w:p w:rsidR="00A632BD" w:rsidP="1D4E4830" w:rsidRDefault="000E0999" w14:paraId="459B102E" w14:textId="2D671C18">
            <w:pPr>
              <w:pStyle w:val="ListBullet"/>
              <w:rPr/>
            </w:pPr>
            <w:r w:rsidRPr="000E0999" w:rsidR="24410FDC">
              <w:rPr>
                <w:b w:val="1"/>
                <w:bCs w:val="1"/>
                <w:kern w:val="2"/>
                <w:lang w:val="en-CA"/>
                <w14:ligatures w14:val="standardContextual"/>
              </w:rPr>
              <w:t>Search</w:t>
            </w:r>
            <w:r w:rsidR="24410FDC">
              <w:rPr/>
              <w:t xml:space="preserve">: </w:t>
            </w:r>
            <w:r w:rsidR="00A632BD">
              <w:rPr/>
              <w:t>Use the Google search operators (</w:t>
            </w:r>
            <w:r w:rsidR="00A632BD">
              <w:rPr/>
              <w:t>enter these directly into the search text area) to:</w:t>
            </w:r>
          </w:p>
          <w:p w:rsidR="00A632BD" w:rsidP="1D4E4830" w:rsidRDefault="008C3850" w14:paraId="68C8882E" w14:textId="0BFF6F75">
            <w:pPr>
              <w:pStyle w:val="ListBullet2"/>
              <w:rPr/>
            </w:pPr>
            <w:r w:rsidR="184428FC">
              <w:rPr/>
              <w:t>i</w:t>
            </w:r>
            <w:r w:rsidR="00A632BD">
              <w:rPr/>
              <w:t>dentify</w:t>
            </w:r>
            <w:r w:rsidR="00A632BD">
              <w:rPr/>
              <w:t xml:space="preserve"> at least </w:t>
            </w:r>
            <w:r w:rsidR="4D5D4E7A">
              <w:rPr/>
              <w:t>10 PDF</w:t>
            </w:r>
            <w:r w:rsidR="184428FC">
              <w:rPr/>
              <w:t xml:space="preserve"> </w:t>
            </w:r>
            <w:r w:rsidR="00A632BD">
              <w:rPr/>
              <w:t xml:space="preserve">documents which have </w:t>
            </w:r>
            <w:r w:rsidR="31A49ED8">
              <w:rPr/>
              <w:t>o</w:t>
            </w:r>
            <w:r w:rsidR="00A632BD">
              <w:rPr/>
              <w:t xml:space="preserve">pen </w:t>
            </w:r>
            <w:r w:rsidR="31A49ED8">
              <w:rPr/>
              <w:t>e</w:t>
            </w:r>
            <w:r w:rsidR="00A632BD">
              <w:rPr/>
              <w:t xml:space="preserve">ducational </w:t>
            </w:r>
            <w:r w:rsidR="31A49ED8">
              <w:rPr/>
              <w:t>r</w:t>
            </w:r>
            <w:r w:rsidR="00A632BD">
              <w:rPr/>
              <w:t>esources in their title</w:t>
            </w:r>
            <w:r w:rsidR="184428FC">
              <w:rPr/>
              <w:t xml:space="preserve"> </w:t>
            </w:r>
            <w:r w:rsidR="00A632BD">
              <w:rPr/>
              <w:t>(</w:t>
            </w:r>
            <w:r w:rsidR="184428FC">
              <w:rPr/>
              <w:t>a</w:t>
            </w:r>
            <w:r w:rsidR="00A632BD">
              <w:rPr/>
              <w:t>re they all accessible for download?)</w:t>
            </w:r>
          </w:p>
          <w:p w:rsidR="00A632BD" w:rsidP="1D4E4830" w:rsidRDefault="008C3850" w14:paraId="701D33E2" w14:textId="73E20CD7">
            <w:pPr>
              <w:pStyle w:val="ListBullet2"/>
              <w:rPr/>
            </w:pPr>
            <w:r w:rsidR="184428FC">
              <w:rPr/>
              <w:t>f</w:t>
            </w:r>
            <w:r w:rsidR="00A632BD">
              <w:rPr/>
              <w:t xml:space="preserve">ind a </w:t>
            </w:r>
            <w:r w:rsidR="184428FC">
              <w:rPr/>
              <w:t xml:space="preserve">PDF </w:t>
            </w:r>
            <w:r w:rsidR="00A632BD">
              <w:rPr/>
              <w:t>version of the editorial entitled</w:t>
            </w:r>
            <w:r w:rsidR="00A632BD">
              <w:rPr/>
              <w:t xml:space="preserve"> </w:t>
            </w:r>
            <w:r w:rsidRPr="1D4E4830" w:rsidR="00A632BD">
              <w:rPr>
                <w:i w:val="1"/>
                <w:iCs w:val="1"/>
                <w:kern w:val="2"/>
                <w:lang w:val="en-CA"/>
                <w14:ligatures w14:val="standardContextual"/>
              </w:rPr>
              <w:t xml:space="preserve">Scholarship and </w:t>
            </w:r>
            <w:r w:rsidRPr="1D4E4830" w:rsidR="184428FC">
              <w:rPr>
                <w:i w:val="1"/>
                <w:iCs w:val="1"/>
                <w:kern w:val="2"/>
                <w:lang w:val="en-CA"/>
                <w14:ligatures w14:val="standardContextual"/>
              </w:rPr>
              <w:t>L</w:t>
            </w:r>
            <w:r w:rsidRPr="1D4E4830" w:rsidR="00A632BD">
              <w:rPr>
                <w:i w:val="1"/>
                <w:iCs w:val="1"/>
                <w:kern w:val="2"/>
                <w:lang w:val="en-CA"/>
                <w14:ligatures w14:val="standardContextual"/>
              </w:rPr>
              <w:t xml:space="preserve">iteracies in a </w:t>
            </w:r>
            <w:r w:rsidRPr="1D4E4830" w:rsidR="184428FC">
              <w:rPr>
                <w:i w:val="1"/>
                <w:iCs w:val="1"/>
                <w:kern w:val="2"/>
                <w:lang w:val="en-CA"/>
                <w14:ligatures w14:val="standardContextual"/>
              </w:rPr>
              <w:t>D</w:t>
            </w:r>
            <w:r w:rsidRPr="1D4E4830" w:rsidR="00A632BD">
              <w:rPr>
                <w:i w:val="1"/>
                <w:iCs w:val="1"/>
                <w:kern w:val="2"/>
                <w:lang w:val="en-CA"/>
                <w14:ligatures w14:val="standardContextual"/>
              </w:rPr>
              <w:t xml:space="preserve">igital </w:t>
            </w:r>
            <w:r w:rsidRPr="1D4E4830" w:rsidR="184428FC">
              <w:rPr>
                <w:i w:val="1"/>
                <w:iCs w:val="1"/>
                <w:kern w:val="2"/>
                <w:lang w:val="en-CA"/>
                <w14:ligatures w14:val="standardContextual"/>
              </w:rPr>
              <w:t>A</w:t>
            </w:r>
            <w:r w:rsidRPr="1D4E4830" w:rsidR="00A632BD">
              <w:rPr>
                <w:i w:val="1"/>
                <w:iCs w:val="1"/>
                <w:kern w:val="2"/>
                <w:lang w:val="en-CA"/>
                <w14:ligatures w14:val="standardContextual"/>
              </w:rPr>
              <w:t>ge</w:t>
            </w:r>
            <w:r w:rsidR="00A632BD">
              <w:rPr/>
              <w:t xml:space="preserve"> (</w:t>
            </w:r>
            <w:r w:rsidR="184428FC">
              <w:rPr/>
              <w:t>w</w:t>
            </w:r>
            <w:r w:rsidR="00A632BD">
              <w:rPr/>
              <w:t>ho are the authors?)</w:t>
            </w:r>
          </w:p>
          <w:p w:rsidR="00A632BD" w:rsidP="1D4E4830" w:rsidRDefault="00A632BD" w14:paraId="2B5C69E0" w14:textId="15A0779F">
            <w:pPr>
              <w:pStyle w:val="ListBullet2"/>
              <w:rPr/>
            </w:pPr>
            <w:r w:rsidR="00A632BD">
              <w:rPr/>
              <w:t xml:space="preserve">Find the article with the following citation in text: the term digital literacies </w:t>
            </w:r>
            <w:r w:rsidR="00A632BD">
              <w:rPr/>
              <w:t>is</w:t>
            </w:r>
            <w:r w:rsidR="00A632BD">
              <w:rPr/>
              <w:t xml:space="preserve"> contested with differing uses of the term revealing competing and even contradictory theoretical perspectives (</w:t>
            </w:r>
            <w:r w:rsidR="1933C37B">
              <w:rPr/>
              <w:t>w</w:t>
            </w:r>
            <w:r w:rsidR="00A632BD">
              <w:rPr/>
              <w:t>ho is the author?)</w:t>
            </w:r>
          </w:p>
          <w:p w:rsidR="00A632BD" w:rsidP="1D4E4830" w:rsidRDefault="00A632BD" w14:paraId="13568B1F" w14:textId="2DE52928">
            <w:pPr/>
            <w:r w:rsidR="00A632BD">
              <w:rPr/>
              <w:t xml:space="preserve">Visit the </w:t>
            </w:r>
            <w:r>
              <w:fldChar w:fldCharType="begin"/>
            </w:r>
            <w:ins w:author="Deb Troendle-Scott" w:date="2024-07-31T17:13:00Z" w:id="1052947784">
              <w:r>
                <w:instrText xml:space="preserve">HYPERLINK "https://www.google.com/advanced_search?sca_esv=c434643757074884&amp;q=google&amp;udm=14&amp;fbs=AEQNm0Aa4sjWe7Rqy32pFwRj0UkWd8nbOJfsBGGB5IQQO6L3J_86uWOeqwdnV0yaSF-x2jrrv3e_fewYh7LFIpXPaEgNQ1vZHC7aVwStfN-hyt8w92zCKbVGDJiCksR9w0HGHPOIKvu_dt1LEbTnzYX1Nmv20Po-5S6HVMVs0EWB3VOTkws6bJzybdvu6ClADkaDFrfYj209&amp;biw=920&amp;bih=715&amp;dpr=2" \h </w:instrText>
              </w:r>
            </w:ins>
            <w:del w:author="Deb Troendle-Scott" w:date="2024-07-31T17:13:00Z" w:id="305921306">
              <w:r>
                <w:delInstrText xml:space="preserve">HYPERLINK "https://www.youtube-nocookie.com/embed/CGGeMrtyjBI" \h</w:delInstrText>
              </w:r>
            </w:del>
            <w:r>
              <w:fldChar w:fldCharType="separate"/>
            </w:r>
            <w:r w:rsidRPr="1D4E4830" w:rsidR="00A632BD">
              <w:rPr>
                <w:rStyle w:val="Hyperlink"/>
              </w:rPr>
              <w:t>Google Advanced Search</w:t>
            </w:r>
            <w:r w:rsidRPr="1D4E4830">
              <w:rPr>
                <w:rStyle w:val="Hyperlink"/>
              </w:rPr>
              <w:fldChar w:fldCharType="end"/>
            </w:r>
            <w:r w:rsidR="00A632BD">
              <w:rPr/>
              <w:t xml:space="preserve"> web interface:</w:t>
            </w:r>
          </w:p>
          <w:p w:rsidR="00A632BD" w:rsidP="1D4E4830" w:rsidRDefault="00CA5973" w14:paraId="7A23E871" w14:textId="671F94CC">
            <w:pPr>
              <w:pStyle w:val="ListBullet2"/>
              <w:rPr/>
            </w:pPr>
            <w:r w:rsidR="1933C37B">
              <w:rPr/>
              <w:t>c</w:t>
            </w:r>
            <w:r w:rsidR="00A632BD">
              <w:rPr/>
              <w:t>onduct a search for digital literacies and scan the results</w:t>
            </w:r>
          </w:p>
          <w:p w:rsidR="00A632BD" w:rsidP="1D4E4830" w:rsidRDefault="002712CE" w14:paraId="4E99427E" w14:textId="5D763275">
            <w:pPr>
              <w:pStyle w:val="ListBullet2"/>
              <w:rPr/>
            </w:pPr>
            <w:r w:rsidR="6A140907">
              <w:rPr/>
              <w:t>g</w:t>
            </w:r>
            <w:r w:rsidR="00A632BD">
              <w:rPr/>
              <w:t>o back to the Google Advanced Search web interface and remove words from the search, for example “skills” or “school” and compare the results</w:t>
            </w:r>
          </w:p>
          <w:p w:rsidR="00A632BD" w:rsidP="1D4E4830" w:rsidRDefault="002712CE" w14:paraId="6898B6F6" w14:textId="73AAF72B">
            <w:pPr>
              <w:pStyle w:val="ListBullet2"/>
              <w:rPr/>
            </w:pPr>
            <w:r w:rsidR="6A140907">
              <w:rPr/>
              <w:t>c</w:t>
            </w:r>
            <w:r w:rsidR="00A632BD">
              <w:rPr/>
              <w:t xml:space="preserve">lick </w:t>
            </w:r>
            <w:r w:rsidR="00A632BD">
              <w:rPr/>
              <w:t>tools and find results for the date range 1 May 2020 to 1 May 2023</w:t>
            </w:r>
          </w:p>
          <w:p w:rsidR="00A632BD" w:rsidP="1D4E4830" w:rsidRDefault="002712CE" w14:paraId="45AFD761" w14:textId="5DEB7365">
            <w:pPr>
              <w:pStyle w:val="ListBullet2"/>
              <w:rPr/>
            </w:pPr>
            <w:r w:rsidR="6A140907">
              <w:rPr/>
              <w:t>c</w:t>
            </w:r>
            <w:r w:rsidR="00A632BD">
              <w:rPr/>
              <w:t xml:space="preserve">lick </w:t>
            </w:r>
            <w:r w:rsidR="00A632BD">
              <w:rPr/>
              <w:t>images and find versions which are licensed for reuse with modification (useful when sourcing images for your course blog with the necessary legal permissions for reuse)</w:t>
            </w:r>
          </w:p>
          <w:p w:rsidR="00422DE1" w:rsidRDefault="00A632BD" w14:paraId="3825CB0F" w14:textId="0EB358FD">
            <w:pPr>
              <w:pStyle w:val="FirstParagraph"/>
              <w:spacing w:after="16"/>
            </w:pPr>
            <w:r>
              <w:rPr>
                <w:b/>
                <w:bCs/>
              </w:rPr>
              <w:t>Other Search Engine</w:t>
            </w:r>
            <w:r w:rsidR="00422DE1">
              <w:rPr>
                <w:b/>
                <w:bCs/>
              </w:rPr>
              <w:t>s</w:t>
            </w:r>
          </w:p>
          <w:p w:rsidR="00A632BD" w:rsidRDefault="00A632BD" w14:paraId="05E6802E" w14:textId="1F6EF601">
            <w:pPr>
              <w:pStyle w:val="FirstParagraph"/>
              <w:spacing w:after="16"/>
            </w:pPr>
            <w:r>
              <w:fldChar w:fldCharType="begin"/>
            </w:r>
            <w:ins w:author="Deb Troendle-Scott" w:date="2024-08-17T14:09:00Z" w:id="430342930">
              <w:r>
                <w:instrText xml:space="preserve">HYPERLINK "https://scholar.google.ca/" \h </w:instrText>
              </w:r>
            </w:ins>
            <w:del w:author="Deb Troendle-Scott" w:date="2024-08-17T14:09:00Z" w:id="2118159417">
              <w:r>
                <w:delInstrText xml:space="preserve">HYPERLINK "https://www.youtube-nocookie.com/embed/5xClqW2Jv04" \h</w:delInstrText>
              </w:r>
            </w:del>
            <w:r>
              <w:fldChar w:fldCharType="separate"/>
            </w:r>
            <w:r w:rsidRPr="1D4E4830" w:rsidR="00A632BD">
              <w:rPr>
                <w:rStyle w:val="Hyperlink"/>
              </w:rPr>
              <w:t>Google Scholar</w:t>
            </w:r>
            <w:r w:rsidRPr="1D4E4830">
              <w:rPr>
                <w:rStyle w:val="Hyperlink"/>
              </w:rPr>
              <w:fldChar w:fldCharType="end"/>
            </w:r>
            <w:r w:rsidR="00A632BD">
              <w:rPr/>
              <w:t xml:space="preserve"> is a good search engine to find scholarly publications. The downside is that Google Scholar does not distinguish between closed and open resources. However, search results which show a </w:t>
            </w:r>
            <w:r w:rsidR="4AC73718">
              <w:rPr/>
              <w:t xml:space="preserve">PDF </w:t>
            </w:r>
            <w:r w:rsidR="00A632BD">
              <w:rPr/>
              <w:t xml:space="preserve">next to the listing will </w:t>
            </w:r>
            <w:r w:rsidR="00A632BD">
              <w:rPr/>
              <w:t>probably provide</w:t>
            </w:r>
            <w:r w:rsidR="00A632BD">
              <w:rPr/>
              <w:t xml:space="preserve"> access to a full text version. </w:t>
            </w:r>
            <w:r>
              <w:fldChar w:fldCharType="begin"/>
            </w:r>
            <w:ins w:author="Deb Troendle-Scott" w:date="2024-07-31T17:17:00Z" w:id="1583470974">
              <w:r>
                <w:instrText xml:space="preserve">HYPERLINK "https://unpaywall.org/" \h </w:instrText>
              </w:r>
            </w:ins>
            <w:del w:author="Deb Troendle-Scott" w:date="2024-07-31T17:17:00Z" w:id="1995861573">
              <w:r>
                <w:delInstrText xml:space="preserve">HYPERLINK "https://library.concordia.ca/help/writing/annotated-bibliography.php" \h</w:delInstrText>
              </w:r>
            </w:del>
            <w:r>
              <w:fldChar w:fldCharType="separate"/>
            </w:r>
            <w:r w:rsidRPr="1D4E4830" w:rsidR="00A632BD">
              <w:rPr>
                <w:rStyle w:val="Hyperlink"/>
              </w:rPr>
              <w:t>Unpaywall</w:t>
            </w:r>
            <w:r w:rsidRPr="1D4E4830">
              <w:rPr>
                <w:rStyle w:val="Hyperlink"/>
              </w:rPr>
              <w:fldChar w:fldCharType="end"/>
            </w:r>
            <w:r w:rsidR="00A632BD">
              <w:rPr/>
              <w:t xml:space="preserve"> is a free and legal way to </w:t>
            </w:r>
            <w:r w:rsidR="00A632BD">
              <w:rPr/>
              <w:t>identify</w:t>
            </w:r>
            <w:r w:rsidR="00A632BD">
              <w:rPr/>
              <w:t xml:space="preserve"> authored</w:t>
            </w:r>
            <w:r w:rsidR="2403F786">
              <w:rPr/>
              <w:t>–</w:t>
            </w:r>
            <w:r w:rsidR="00A632BD">
              <w:rPr/>
              <w:t xml:space="preserve">uploaded </w:t>
            </w:r>
            <w:r w:rsidR="2403F786">
              <w:rPr/>
              <w:t>PDF</w:t>
            </w:r>
            <w:r w:rsidR="00A632BD">
              <w:rPr/>
              <w:t xml:space="preserve">s. There are extensions for the Chrome and Firefox open source browsers. Read the </w:t>
            </w:r>
            <w:r w:rsidR="00A632BD">
              <w:rPr/>
              <w:t>frequently</w:t>
            </w:r>
            <w:r w:rsidR="00A632BD">
              <w:rPr/>
              <w:t xml:space="preserve"> asked questions for more information.</w:t>
            </w:r>
          </w:p>
        </w:tc>
      </w:tr>
    </w:tbl>
    <w:p w:rsidR="00A632BD" w:rsidRDefault="00A632BD" w14:paraId="2781E384" w14:textId="77777777">
      <w:pPr>
        <w:pStyle w:val="Heading3"/>
      </w:pPr>
      <w:bookmarkStart w:name="activity-database-search" w:id="962"/>
      <w:bookmarkEnd w:id="835"/>
      <w:r>
        <w:t>2.1.4 Activity: Database Search</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4B6CE6EF"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3D0217BE" w14:textId="77777777">
            <w:pPr>
              <w:pStyle w:val="FirstParagraph"/>
              <w:spacing w:before="16" w:after="64"/>
            </w:pPr>
          </w:p>
          <w:p w:rsidR="00A632BD" w:rsidRDefault="00A632BD" w14:paraId="1455B73B" w14:textId="4D214615">
            <w:pPr>
              <w:pStyle w:val="BodyText"/>
              <w:spacing w:before="16"/>
            </w:pPr>
            <w:r w:rsidR="00A632BD">
              <w:rPr/>
              <w:t>This activity focuses on searching database repositories. Most databases provide advanced search features</w:t>
            </w:r>
            <w:r w:rsidR="2403F786">
              <w:rPr/>
              <w:t>;</w:t>
            </w:r>
            <w:r w:rsidR="00A632BD">
              <w:rPr/>
              <w:t xml:space="preserve"> however there are differences in how each database site implements search functionality.</w:t>
            </w:r>
          </w:p>
          <w:p w:rsidR="00A632BD" w:rsidP="1D4E4830" w:rsidRDefault="00A632BD" w14:paraId="376318CB" w14:textId="77777777">
            <w:pPr>
              <w:pStyle w:val="ListBullet"/>
              <w:rPr/>
            </w:pPr>
            <w:r w:rsidRPr="0008441C" w:rsidR="00A632BD">
              <w:rPr>
                <w:b w:val="1"/>
                <w:bCs w:val="1"/>
                <w:kern w:val="2"/>
                <w:lang w:val="en-CA"/>
                <w14:ligatures w14:val="standardContextual"/>
              </w:rPr>
              <w:t>View</w:t>
            </w:r>
            <w:r w:rsidR="00A632BD">
              <w:rPr/>
              <w:t xml:space="preserve"> the following resources on searching using databases.</w:t>
            </w:r>
          </w:p>
          <w:p w:rsidRPr="00EC7512" w:rsidR="00A632BD" w:rsidP="1D4E4830" w:rsidRDefault="00FB60B4" w14:paraId="6FBAECB9" w14:textId="60393297">
            <w:pPr>
              <w:pStyle w:val="ListBullet2"/>
              <w:rPr/>
            </w:pPr>
            <w:r w:rsidRPr="00416610">
              <w:rPr>
                <w:kern w:val="2"/>
                <w:sz w:val="24"/>
                <w:szCs w:val="24"/>
                <w:lang w:val="en-CA" w:eastAsia="en-US"/>
                <w14:ligatures w14:val="standardContextual"/>
              </w:rPr>
              <w:fldChar w:fldCharType="begin"/>
            </w:r>
            <w:r w:rsidRPr="00EC7512">
              <w:instrText>HYPERLINK "https://www.berkeleycitycollege.edu/library/2011/04/04/databasesearchtips/" \h</w:instrText>
            </w:r>
            <w:r w:rsidRPr="00416610">
              <w:rPr>
                <w:kern w:val="2"/>
                <w:lang w:val="en-CA" w:eastAsia="en-US"/>
                <w14:ligatures w14:val="standardContextual"/>
              </w:rPr>
              <w:fldChar w:fldCharType="separate"/>
            </w:r>
            <w:r w:rsidRPr="1D4E4830" w:rsidR="00A632BD">
              <w:rPr>
                <w:rStyle w:val="Hyperlink"/>
                <w:i w:val="1"/>
                <w:iCs w:val="1"/>
                <w:kern w:val="2"/>
                <w:lang w:val="en-CA"/>
                <w14:ligatures w14:val="standardContextual"/>
              </w:rPr>
              <w:t xml:space="preserve">Top </w:t>
            </w:r>
            <w:r w:rsidRPr="1D4E4830" w:rsidR="59B91CDE">
              <w:rPr>
                <w:rStyle w:val="Hyperlink"/>
                <w:i w:val="1"/>
                <w:iCs w:val="1"/>
                <w:kern w:val="2"/>
                <w:lang w:val="en-CA"/>
                <w14:ligatures w14:val="standardContextual"/>
              </w:rPr>
              <w:t>T</w:t>
            </w:r>
            <w:r w:rsidRPr="1D4E4830" w:rsidR="00A632BD">
              <w:rPr>
                <w:rStyle w:val="Hyperlink"/>
                <w:i w:val="1"/>
                <w:iCs w:val="1"/>
                <w:kern w:val="2"/>
                <w:lang w:val="en-CA"/>
                <w14:ligatures w14:val="standardContextual"/>
              </w:rPr>
              <w:t xml:space="preserve">en </w:t>
            </w:r>
            <w:r w:rsidRPr="1D4E4830" w:rsidR="59B91CDE">
              <w:rPr>
                <w:rStyle w:val="Hyperlink"/>
                <w:i w:val="1"/>
                <w:iCs w:val="1"/>
                <w:kern w:val="2"/>
                <w:lang w:val="en-CA"/>
                <w14:ligatures w14:val="standardContextual"/>
              </w:rPr>
              <w:t>D</w:t>
            </w:r>
            <w:r w:rsidRPr="1D4E4830" w:rsidR="00A632BD">
              <w:rPr>
                <w:rStyle w:val="Hyperlink"/>
                <w:i w:val="1"/>
                <w:iCs w:val="1"/>
                <w:kern w:val="2"/>
                <w:lang w:val="en-CA"/>
                <w14:ligatures w14:val="standardContextual"/>
              </w:rPr>
              <w:t xml:space="preserve">atabase </w:t>
            </w:r>
            <w:r w:rsidRPr="1D4E4830" w:rsidR="59B91CDE">
              <w:rPr>
                <w:rStyle w:val="Hyperlink"/>
                <w:i w:val="1"/>
                <w:iCs w:val="1"/>
                <w:kern w:val="2"/>
                <w:lang w:val="en-CA"/>
                <w14:ligatures w14:val="standardContextual"/>
              </w:rPr>
              <w:t>S</w:t>
            </w:r>
            <w:r w:rsidRPr="1D4E4830" w:rsidR="00A632BD">
              <w:rPr>
                <w:rStyle w:val="Hyperlink"/>
                <w:i w:val="1"/>
                <w:iCs w:val="1"/>
                <w:kern w:val="2"/>
                <w:lang w:val="en-CA"/>
                <w14:ligatures w14:val="standardContextual"/>
              </w:rPr>
              <w:t xml:space="preserve">earch </w:t>
            </w:r>
            <w:r w:rsidRPr="1D4E4830" w:rsidR="59B91CDE">
              <w:rPr>
                <w:rStyle w:val="Hyperlink"/>
                <w:i w:val="1"/>
                <w:iCs w:val="1"/>
                <w:kern w:val="2"/>
                <w:lang w:val="en-CA"/>
                <w14:ligatures w14:val="standardContextual"/>
              </w:rPr>
              <w:t>T</w:t>
            </w:r>
            <w:r w:rsidRPr="1D4E4830" w:rsidR="00A632BD">
              <w:rPr>
                <w:rStyle w:val="Hyperlink"/>
                <w:i w:val="1"/>
                <w:iCs w:val="1"/>
                <w:kern w:val="2"/>
                <w:lang w:val="en-CA"/>
                <w14:ligatures w14:val="standardContextual"/>
              </w:rPr>
              <w:t>ips</w:t>
            </w:r>
            <w:r w:rsidRPr="1D4E4830">
              <w:rPr>
                <w:rStyle w:val="Hyperlink"/>
                <w:i w:val="1"/>
                <w:iCs w:val="1"/>
                <w:kern w:val="2"/>
                <w:sz w:val="24"/>
                <w:szCs w:val="24"/>
                <w:lang w:val="en-CA" w:eastAsia="en-US"/>
                <w14:ligatures w14:val="standardContextual"/>
              </w:rPr>
              <w:fldChar w:fldCharType="end"/>
            </w:r>
            <w:r w:rsidRPr="00EC7512" w:rsidR="59B91CDE">
              <w:rPr/>
              <w:t xml:space="preserve"> </w:t>
            </w:r>
            <w:r w:rsidR="00DE0D84">
              <w:fldChar w:fldCharType="begin"/>
            </w:r>
            <w:r w:rsidR="00DE0D84">
              <w:instrText xml:space="preserve"> ADDIN ZOTERO_ITEM CSL_CITATION {"citationID":"tdeHwwBs","properties":{"formattedCitation":"(2011)","plainCitation":"(2011)","noteIndex":0},"citationItems":[{"id":201,"uris":["http://zotero.org/users/14693029/items/N6TDHKQG"],"itemData":{"id":201,"type":"post-weblog","abstract":"1. SEARCH TERMS : Identify Key Concepts Identify key concepts and terms related to our topic area. There may be just one concept or, much more likely, several concepts that will need to be considered. Within each concept, you will need to determine appropriate words or phrases, including synonyms, broader terms, related terms and narrower Read more...","container-title":"Berkeley City College Library","language":"en-US","title":"Top ten database search tips","URL":"https://www.berkeleycitycollege.edu/library/2011/04/04/databasesearchtips/","author":[{"family":"josh","given":""}],"accessed":{"date-parts":[["2024",7,31]]},"issued":{"date-parts":[["2011",4,4]]}},"label":"page","suppress-author":true}],"schema":"https://github.com/citation-style-language/schema/raw/master/csl-citation.json"} </w:instrText>
            </w:r>
            <w:r w:rsidR="00DE0D84">
              <w:fldChar w:fldCharType="separate"/>
            </w:r>
            <w:r w:rsidRPr="00DE0D84" w:rsidR="33C255EA">
              <w:rPr>
                <w:rFonts w:ascii="Aptos" w:hAnsi="Aptos"/>
              </w:rPr>
              <w:t>(2011)</w:t>
            </w:r>
            <w:r w:rsidR="00DE0D84">
              <w:fldChar w:fldCharType="end"/>
            </w:r>
          </w:p>
          <w:p w:rsidR="00A632BD" w:rsidP="1D4E4830" w:rsidRDefault="00FB60B4" w14:paraId="71187242" w14:textId="56C69716">
            <w:pPr>
              <w:pStyle w:val="ListBullet2"/>
              <w:rPr>
                <w:rFonts w:ascii="Aptos" w:hAnsi="Aptos"/>
              </w:rPr>
            </w:pPr>
            <w:r w:rsidRPr="00771C6F">
              <w:rPr>
                <w:kern w:val="2"/>
                <w:sz w:val="24"/>
                <w:szCs w:val="24"/>
                <w:lang w:val="en-CA" w:eastAsia="en-US"/>
                <w14:ligatures w14:val="standardContextual"/>
              </w:rPr>
              <w:fldChar w:fldCharType="begin"/>
            </w:r>
            <w:ins w:author="Deb Troendle-Scott" w:date="2024-07-31T17:25:00Z" w16du:dateUtc="2024-07-31T09:25:00Z" w:id="2122587996">
              <w:r>
                <w:instrText xml:space="preserve">HYPERLINK "https://web.library.uq.edu.au/research-tools-techniques/search-techniques/where-and-how-search/searching-databases?v=ndvLm9MIfKA" \h </w:instrText>
              </w:r>
            </w:ins>
            <w:del w:author="Deb Troendle-Scott" w:date="2024-07-31T17:25:00Z" w16du:dateUtc="2024-07-31T09:25:00Z" w:id="1388602596">
              <w:r>
                <w:delInstrText xml:space="preserve">HYPERLINK "https://www.youtube-nocookie.com/embed/SX0K0hb_xKE" \h</w:delInstrText>
              </w:r>
            </w:del>
            <w:r w:rsidRPr="00771C6F">
              <w:rPr>
                <w:kern w:val="2"/>
                <w:lang w:val="en-CA" w:eastAsia="en-US"/>
                <w14:ligatures w14:val="standardContextual"/>
              </w:rPr>
              <w:fldChar w:fldCharType="separate"/>
            </w:r>
            <w:r w:rsidRPr="1D4E4830" w:rsidR="00A632BD">
              <w:rPr>
                <w:rStyle w:val="Hyperlink"/>
                <w:i w:val="1"/>
                <w:iCs w:val="1"/>
                <w:kern w:val="2"/>
                <w:lang w:val="en-CA"/>
                <w14:ligatures w14:val="standardContextual"/>
              </w:rPr>
              <w:t xml:space="preserve">Searching in </w:t>
            </w:r>
            <w:r w:rsidRPr="1D4E4830" w:rsidR="14A50332">
              <w:rPr>
                <w:rStyle w:val="Hyperlink"/>
                <w:i w:val="1"/>
                <w:iCs w:val="1"/>
                <w:kern w:val="2"/>
                <w:lang w:val="en-CA"/>
                <w14:ligatures w14:val="standardContextual"/>
              </w:rPr>
              <w:t>D</w:t>
            </w:r>
            <w:r w:rsidRPr="1D4E4830" w:rsidR="00A632BD">
              <w:rPr>
                <w:rStyle w:val="Hyperlink"/>
                <w:i w:val="1"/>
                <w:iCs w:val="1"/>
                <w:kern w:val="2"/>
                <w:lang w:val="en-CA"/>
                <w14:ligatures w14:val="standardContextual"/>
              </w:rPr>
              <w:t>atabases</w:t>
            </w:r>
            <w:r w:rsidRPr="1D4E4830">
              <w:rPr>
                <w:rStyle w:val="Hyperlink"/>
                <w:i w:val="1"/>
                <w:iCs w:val="1"/>
                <w:kern w:val="2"/>
                <w:sz w:val="24"/>
                <w:szCs w:val="24"/>
                <w:lang w:val="en-CA" w:eastAsia="en-US"/>
                <w14:ligatures w14:val="standardContextual"/>
              </w:rPr>
              <w:fldChar w:fldCharType="end"/>
            </w:r>
            <w:r w:rsidR="14A50332">
              <w:rPr/>
              <w:t xml:space="preserve"> </w:t>
            </w:r>
            <w:r w:rsidR="006E6299">
              <w:fldChar w:fldCharType="begin"/>
            </w:r>
            <w:r w:rsidR="00771C6F">
              <w:instrText xml:space="preserve"> ADDIN ZOTERO_ITEM CSL_CITATION {"citationID":"UvdABBXh","properties":{"formattedCitation":"(2012)","plainCitation":"(2012)","noteIndex":0},"citationItems":[{"id":203,"uris":["http://zotero.org/users/14693029/items/M8YSAU88"],"itemData":{"id":203,"type":"webpage","abstract":"Tips to focus your search when using databases to find scholarly materials.","language":"en","title":"Searching in databases","URL":"https://web.library.uq.edu.au/research-tools-techniques/search-techniques/where-and-how-search/searching-databases","author":[{"family":"University of Queensland Library","given":""}],"accessed":{"date-parts":[["2024",7,31]]},"issued":{"date-parts":[["2012",7,13]]}},"label":"page","suppress-author":true}],"schema":"https://github.com/citation-style-language/schema/raw/master/csl-citation.json"} </w:instrText>
            </w:r>
            <w:r w:rsidR="006E6299">
              <w:fldChar w:fldCharType="separate"/>
            </w:r>
            <w:r w:rsidRPr="00771C6F" w:rsidR="23AA4A3E">
              <w:rPr>
                <w:rFonts w:ascii="Aptos" w:hAnsi="Aptos"/>
              </w:rPr>
              <w:t>(2012)</w:t>
            </w:r>
            <w:r w:rsidR="006E6299">
              <w:fldChar w:fldCharType="end"/>
            </w:r>
          </w:p>
          <w:commentRangeStart w:id="1008"/>
          <w:commentRangeStart w:id="1211359959"/>
          <w:p w:rsidRPr="00907217" w:rsidR="00A632BD" w:rsidP="1D4E4830" w:rsidRDefault="00FB60B4" w14:paraId="51E45452" w14:textId="28E52FA3">
            <w:pPr>
              <w:pStyle w:val="ListBullet2"/>
              <w:rPr/>
            </w:pPr>
            <w:r>
              <w:fldChar w:fldCharType="begin"/>
            </w:r>
            <w:ins w:author="Deb Troendle-Scott" w:date="2024-07-31T17:50:00Z" w:id="1392490879">
              <w:r>
                <w:instrText xml:space="preserve">HYPERLINK "https://www.youtube-nocookie.com/embed/ndvLm9MIfKA" \h </w:instrText>
              </w:r>
            </w:ins>
            <w:del w:author="Deb Troendle-Scott" w:date="2024-07-31T17:50:00Z" w:id="534452667">
              <w:r>
                <w:delInstrText xml:space="preserve">HYPERLINK "https://www.youtube.com/watch" \h</w:delInstrText>
              </w:r>
            </w:del>
            <w:r>
              <w:fldChar w:fldCharType="separate"/>
            </w:r>
            <w:r w:rsidRPr="1D4E4830" w:rsidR="00A632BD">
              <w:rPr>
                <w:rStyle w:val="Hyperlink"/>
              </w:rPr>
              <w:t>Directory of Open Access Journals (DOAJ)</w:t>
            </w:r>
            <w:r w:rsidRPr="1D4E4830">
              <w:rPr>
                <w:rStyle w:val="Hyperlink"/>
              </w:rPr>
              <w:fldChar w:fldCharType="end"/>
            </w:r>
            <w:commentRangeEnd w:id="1008"/>
            <w:r>
              <w:rPr>
                <w:rStyle w:val="CommentReference"/>
              </w:rPr>
              <w:commentReference w:id="1008"/>
            </w:r>
            <w:commentRangeEnd w:id="1211359959"/>
            <w:r>
              <w:rPr>
                <w:rStyle w:val="CommentReference"/>
              </w:rPr>
              <w:commentReference w:id="1211359959"/>
            </w:r>
            <w:r w:rsidR="00A632BD">
              <w:rPr/>
              <w:t xml:space="preserve"> – see also FAQs</w:t>
            </w:r>
          </w:p>
          <w:p w:rsidRPr="00907217" w:rsidR="00A632BD" w:rsidP="1D4E4830" w:rsidRDefault="00FB60B4" w14:paraId="3F83C1DA" w14:textId="77777777">
            <w:pPr>
              <w:pStyle w:val="ListBullet2"/>
              <w:rPr>
                <w:rStyle w:val="Hyperlink"/>
              </w:rPr>
            </w:pPr>
            <w:r>
              <w:fldChar w:fldCharType="begin"/>
            </w:r>
            <w:r>
              <w:instrText xml:space="preserve">HYPERLINK "https://owl.purdue.edu/owl/general_writing/common_writing_assignments/annotated_bibliographies/annotated_bibliography_samples.html" \h</w:instrText>
            </w:r>
            <w:r>
              <w:fldChar w:fldCharType="separate"/>
            </w:r>
            <w:r w:rsidRPr="1D4E4830" w:rsidR="00A632BD">
              <w:rPr>
                <w:rStyle w:val="Hyperlink"/>
              </w:rPr>
              <w:t>BASE Advanced Search</w:t>
            </w:r>
            <w:r w:rsidRPr="1D4E4830">
              <w:rPr>
                <w:rStyle w:val="Hyperlink"/>
              </w:rPr>
              <w:fldChar w:fldCharType="end"/>
            </w:r>
          </w:p>
          <w:p w:rsidR="00A632BD" w:rsidP="1D4E4830" w:rsidRDefault="00A632BD" w14:paraId="3CB0AFE6" w14:textId="6144CC5A">
            <w:pPr>
              <w:pStyle w:val="ListBullet"/>
              <w:rPr>
                <w:rFonts w:ascii="Aptos" w:hAnsi="Aptos"/>
              </w:rPr>
            </w:pPr>
            <w:r w:rsidRPr="00C0591F" w:rsidR="0EEF68F2">
              <w:rPr>
                <w:b w:val="1"/>
                <w:bCs w:val="1"/>
                <w:kern w:val="2"/>
                <w:lang w:val="en-CA"/>
                <w14:ligatures w14:val="standardContextual"/>
              </w:rPr>
              <w:t>Watch</w:t>
            </w:r>
            <w:r w:rsidR="0EEF68F2">
              <w:rPr/>
              <w:t xml:space="preserve"> </w:t>
            </w:r>
            <w:r w:rsidR="00A632BD">
              <w:rPr/>
              <w:t xml:space="preserve">the following video on using the </w:t>
            </w:r>
            <w:r w:rsidRPr="1D4E4830" w:rsidR="00FB60B4">
              <w:rPr>
                <w:i w:val="1"/>
                <w:iCs w:val="1"/>
                <w:kern w:val="2"/>
                <w:sz w:val="24"/>
                <w:szCs w:val="24"/>
                <w:lang w:val="en-CA" w:eastAsia="en-US"/>
                <w14:ligatures w14:val="standardContextual"/>
              </w:rPr>
              <w:fldChar w:fldCharType="begin"/>
            </w:r>
            <w:ins w:author="Deb Troendle-Scott" w:date="2024-07-31T17:51:00Z" w16du:dateUtc="2024-07-31T09:51:00Z" w:id="1663789003">
              <w:r w:rsidRPr="1D4E4830">
                <w:rPr>
                  <w:i w:val="1"/>
                  <w:iCs w:val="1"/>
                  <w:lang w:val="en-CA"/>
                </w:rPr>
                <w:instrText xml:space="preserve">HYPERLINK "https://www.youtube-nocookie.com/embed/ndvLm9MIfKA" \h </w:instrText>
              </w:r>
            </w:ins>
            <w:del w:author="Deb Troendle-Scott" w:date="2024-07-31T17:51:00Z" w16du:dateUtc="2024-07-31T09:51:00Z" w:id="264787179">
              <w:r w:rsidRPr="1D4E4830">
                <w:rPr>
                  <w:i w:val="1"/>
                  <w:iCs w:val="1"/>
                  <w:lang w:val="en-CA"/>
                </w:rPr>
                <w:delInstrText xml:space="preserve">HYPERLINK "https://web.library.uq.edu.au/research-tools-techniques/search-techniques/where-and-how-search/searching-databases?v=ndvLm9MIfKA" \h</w:delInstrText>
              </w:r>
            </w:del>
            <w:r w:rsidRPr="004246FE" w:rsidR="00FB60B4">
              <w:rPr>
                <w:i/>
                <w:iCs/>
              </w:rPr>
            </w:r>
            <w:r w:rsidRPr="1D4E4830" w:rsidR="00FB60B4">
              <w:rPr>
                <w:i w:val="1"/>
                <w:iCs w:val="1"/>
                <w:kern w:val="2"/>
                <w:lang w:val="en-CA" w:eastAsia="en-US"/>
                <w14:ligatures w14:val="standardContextual"/>
              </w:rPr>
              <w:fldChar w:fldCharType="separate"/>
            </w:r>
            <w:r w:rsidRPr="1D4E4830" w:rsidR="00A632BD">
              <w:rPr>
                <w:rStyle w:val="Hyperlink"/>
                <w:i w:val="1"/>
                <w:iCs w:val="1"/>
                <w:kern w:val="2"/>
                <w:lang w:val="en-CA"/>
                <w14:ligatures w14:val="standardContextual"/>
              </w:rPr>
              <w:t>Directory of Open Access Journals (DOAJ)</w:t>
            </w:r>
            <w:r w:rsidRPr="1D4E4830" w:rsidR="00FB60B4">
              <w:rPr>
                <w:rStyle w:val="Hyperlink"/>
                <w:i w:val="1"/>
                <w:iCs w:val="1"/>
                <w:kern w:val="2"/>
                <w:sz w:val="24"/>
                <w:szCs w:val="24"/>
                <w:lang w:val="en-CA" w:eastAsia="en-US"/>
                <w14:ligatures w14:val="standardContextual"/>
              </w:rPr>
              <w:fldChar w:fldCharType="end"/>
            </w:r>
            <w:r w:rsidR="0078310A">
              <w:rPr/>
              <w:t xml:space="preserve"> </w:t>
            </w:r>
            <w:r w:rsidR="0078310A">
              <w:fldChar w:fldCharType="begin"/>
            </w:r>
            <w:r w:rsidR="0078310A">
              <w:instrText xml:space="preserve"> ADDIN ZOTERO_ITEM CSL_CITATION {"citationID":"9da7AtkR","properties":{"formattedCitation":"(2016)","plainCitation":"(2016)","noteIndex":0},"citationItems":[{"id":590,"uris":["http://zotero.org/users/14693029/items/LGQQPFJX"],"itemData":{"id":590,"type":"motion_picture","medium":"Video","note":"author: MMULibraryServices ||","publisher":"YouTube","title":"Directory of open access journals (DOAJ)","URL":"https://www.youtube-nocookie.com/embed/ndvLm9MIfKA","accessed":{"date-parts":[["2024",8,17]]},"issued":{"date-parts":[["2016",2,3]]}},"label":"page","suppress-author":true}],"schema":"https://github.com/citation-style-language/schema/raw/master/csl-citation.json"} </w:instrText>
            </w:r>
            <w:r w:rsidR="0078310A">
              <w:fldChar w:fldCharType="separate"/>
            </w:r>
            <w:r w:rsidRPr="0078310A" w:rsidR="0078310A">
              <w:rPr>
                <w:rFonts w:ascii="Aptos" w:hAnsi="Aptos"/>
              </w:rPr>
              <w:t>(2016)</w:t>
            </w:r>
            <w:r w:rsidR="0078310A">
              <w:fldChar w:fldCharType="end"/>
            </w:r>
          </w:p>
          <w:p w:rsidR="00A632BD" w:rsidRDefault="00011648" w14:paraId="6158CD04" w14:textId="77777777">
            <w:pPr>
              <w:pStyle w:val="FirstParagraph"/>
            </w:pPr>
            <w:hyperlink r:id="rId34">
              <w:r w:rsidR="00A632BD">
                <w:rPr>
                  <w:rStyle w:val="Hyperlink"/>
                </w:rPr>
                <w:t>https://www.youtube-nocookie.com/embed/ndvLm9MIfKA</w:t>
              </w:r>
            </w:hyperlink>
          </w:p>
          <w:p w:rsidRPr="00EC7512" w:rsidR="00A632BD" w:rsidP="1D4E4830" w:rsidRDefault="0078310A" w14:paraId="26BDF0B7" w14:textId="5D33A2DD">
            <w:pPr>
              <w:pStyle w:val="ListBullet2"/>
              <w:rPr/>
            </w:pPr>
            <w:r w:rsidR="0078310A">
              <w:rPr/>
              <w:t>U</w:t>
            </w:r>
            <w:r w:rsidR="00A632BD">
              <w:rPr/>
              <w:t>sing your keywords and synonyms generated for your research question, search for journal articles using the DOAJ search engine a</w:t>
            </w:r>
            <w:r w:rsidR="0EEF68F2">
              <w:rPr/>
              <w:t>nd</w:t>
            </w:r>
            <w:r w:rsidR="00A632BD">
              <w:rPr/>
              <w:t xml:space="preserve"> </w:t>
            </w:r>
            <w:r w:rsidR="00A632BD">
              <w:rPr/>
              <w:t>BASE Advanced Search</w:t>
            </w:r>
            <w:r w:rsidR="08F883CE">
              <w:rPr/>
              <w:t>.</w:t>
            </w:r>
          </w:p>
          <w:p w:rsidRPr="00EC7512" w:rsidR="00A632BD" w:rsidP="1D4E4830" w:rsidRDefault="00B8289F" w14:paraId="5FC86349" w14:textId="7A227B27">
            <w:pPr>
              <w:pStyle w:val="ListBullet2"/>
              <w:rPr/>
            </w:pPr>
            <w:r w:rsidR="08F883CE">
              <w:rPr/>
              <w:t>A</w:t>
            </w:r>
            <w:r w:rsidR="00A632BD">
              <w:rPr/>
              <w:t xml:space="preserve">s </w:t>
            </w:r>
            <w:r w:rsidR="00A632BD">
              <w:rPr/>
              <w:t>appropriate</w:t>
            </w:r>
            <w:r w:rsidR="00A632BD">
              <w:rPr/>
              <w:t>, adapt your search by narrowing or expanding</w:t>
            </w:r>
            <w:r w:rsidR="0EEF68F2">
              <w:rPr/>
              <w:t>—r</w:t>
            </w:r>
            <w:r w:rsidR="00A632BD">
              <w:rPr/>
              <w:t xml:space="preserve">emember to be flexible; if one term </w:t>
            </w:r>
            <w:r w:rsidR="00A632BD">
              <w:rPr/>
              <w:t>doesn’t</w:t>
            </w:r>
            <w:r w:rsidR="00A632BD">
              <w:rPr/>
              <w:t xml:space="preserve"> work, try a different one</w:t>
            </w:r>
            <w:r w:rsidR="08F883CE">
              <w:rPr/>
              <w:t>.</w:t>
            </w:r>
          </w:p>
          <w:p w:rsidRPr="00EC7512" w:rsidR="00D036CA" w:rsidP="1D4E4830" w:rsidRDefault="00D036CA" w14:paraId="629AAA48" w14:textId="727AF7BE">
            <w:pPr>
              <w:pStyle w:val="ListBullet2"/>
              <w:rPr/>
            </w:pPr>
            <w:r w:rsidR="08F883CE">
              <w:rPr/>
              <w:t>S</w:t>
            </w:r>
            <w:r w:rsidR="00A632BD">
              <w:rPr/>
              <w:t>elect a minimum of two resources, more if you like to save time later in the course</w:t>
            </w:r>
            <w:r w:rsidR="08F883CE">
              <w:rPr/>
              <w:t>.</w:t>
            </w:r>
          </w:p>
          <w:p w:rsidRPr="003A7721" w:rsidR="00A632BD" w:rsidP="1D4E4830" w:rsidRDefault="00B8289F" w14:paraId="00E4ED08" w14:textId="5AFF36D7">
            <w:pPr>
              <w:pStyle w:val="ListBullet2"/>
              <w:rPr/>
            </w:pPr>
            <w:r w:rsidR="08F883CE">
              <w:rPr/>
              <w:t>B</w:t>
            </w:r>
            <w:r w:rsidR="00A632BD">
              <w:rPr/>
              <w:t>ased</w:t>
            </w:r>
            <w:r w:rsidR="00A632BD">
              <w:rPr/>
              <w:t xml:space="preserve"> on the resources you find, think about whether you need to </w:t>
            </w:r>
            <w:r w:rsidR="00A632BD">
              <w:rPr/>
              <w:t>modify</w:t>
            </w:r>
            <w:r w:rsidR="00A632BD">
              <w:rPr/>
              <w:t xml:space="preserve"> your research question</w:t>
            </w:r>
            <w:r w:rsidR="08F883CE">
              <w:rPr/>
              <w:t>.</w:t>
            </w:r>
          </w:p>
          <w:p w:rsidR="00A632BD" w:rsidRDefault="00A632BD" w14:paraId="696607B2" w14:textId="77777777">
            <w:pPr>
              <w:pStyle w:val="FirstParagraph"/>
            </w:pPr>
            <w:r>
              <w:t>How was your progress with this activity? Feel free to share your thoughts in Obsidian. For example:</w:t>
            </w:r>
          </w:p>
          <w:p w:rsidR="00A632BD" w:rsidP="1D4E4830" w:rsidRDefault="00C40F0C" w14:paraId="0A4235EC" w14:textId="72FB78A1">
            <w:pPr>
              <w:pStyle w:val="ListBullet2"/>
              <w:rPr/>
            </w:pPr>
            <w:r w:rsidR="173C5878">
              <w:rPr/>
              <w:t>f</w:t>
            </w:r>
            <w:r w:rsidR="00A632BD">
              <w:rPr/>
              <w:t>inding resources for my topic was …</w:t>
            </w:r>
          </w:p>
          <w:p w:rsidR="00A632BD" w:rsidP="1D4E4830" w:rsidRDefault="00A632BD" w14:paraId="291B6026" w14:textId="01CA217E">
            <w:pPr>
              <w:pStyle w:val="ListBullet2"/>
              <w:rPr/>
            </w:pPr>
            <w:r w:rsidR="00A632BD">
              <w:rPr/>
              <w:t xml:space="preserve">I found </w:t>
            </w:r>
            <w:r w:rsidR="2346AE65">
              <w:rPr/>
              <w:t xml:space="preserve">… </w:t>
            </w:r>
            <w:r w:rsidR="00A632BD">
              <w:rPr/>
              <w:t>helpful.</w:t>
            </w:r>
          </w:p>
          <w:p w:rsidR="00A632BD" w:rsidP="1D4E4830" w:rsidRDefault="003A7721" w14:paraId="1A445B3D" w14:textId="68D4AD72">
            <w:pPr>
              <w:pStyle w:val="ListBullet2"/>
              <w:rPr/>
            </w:pPr>
            <w:r w:rsidR="2346AE65">
              <w:rPr/>
              <w:t>d</w:t>
            </w:r>
            <w:r w:rsidR="00A632BD">
              <w:rPr/>
              <w:t xml:space="preserve">atabase search tip: </w:t>
            </w:r>
            <w:r w:rsidR="2346AE65">
              <w:rPr/>
              <w:t>w</w:t>
            </w:r>
            <w:r w:rsidR="00A632BD">
              <w:rPr/>
              <w:t>hen …</w:t>
            </w:r>
          </w:p>
        </w:tc>
      </w:tr>
    </w:tbl>
    <w:p w:rsidR="00A632BD" w:rsidRDefault="00A632BD" w14:paraId="2BE44C5F" w14:textId="77777777">
      <w:pPr>
        <w:pStyle w:val="Heading2"/>
      </w:pPr>
      <w:bookmarkStart w:name="evaluating-resources" w:id="1069"/>
      <w:bookmarkEnd w:id="86"/>
      <w:bookmarkEnd w:id="962"/>
      <w:r>
        <w:t>2.2 Evaluating Resources</w:t>
      </w:r>
    </w:p>
    <w:p w:rsidR="00A632BD" w:rsidRDefault="00A632BD" w14:paraId="7052A16A" w14:textId="32EB3E0D">
      <w:pPr>
        <w:pStyle w:val="FirstParagraph"/>
      </w:pPr>
      <w:r w:rsidR="00A632BD">
        <w:rPr/>
        <w:t xml:space="preserve">A key part of finding and selecting resources is evaluating the resource. There is a great deal of information available on the </w:t>
      </w:r>
      <w:r w:rsidR="002364FD">
        <w:rPr/>
        <w:t>i</w:t>
      </w:r>
      <w:r w:rsidR="00A632BD">
        <w:rPr/>
        <w:t xml:space="preserve">nternet. Some of </w:t>
      </w:r>
      <w:r w:rsidR="00A632BD">
        <w:rPr/>
        <w:t>it is</w:t>
      </w:r>
      <w:r w:rsidR="00A632BD">
        <w:rPr/>
        <w:t xml:space="preserve"> very credible and useful. However, there is a lot of misinformation and poorly researched information online too. As you become more skilled at academic online searching and </w:t>
      </w:r>
      <w:r w:rsidR="00A632BD">
        <w:rPr/>
        <w:t>locating</w:t>
      </w:r>
      <w:r w:rsidR="00A632BD">
        <w:rPr/>
        <w:t xml:space="preserve"> materials you will become quicker at </w:t>
      </w:r>
      <w:r w:rsidR="00A632BD">
        <w:rPr/>
        <w:t>determining</w:t>
      </w:r>
      <w:r w:rsidR="00A632BD">
        <w:rPr/>
        <w:t xml:space="preserve"> what information is useful and credible.</w:t>
      </w:r>
    </w:p>
    <w:p w:rsidR="00A632BD" w:rsidRDefault="00A632BD" w14:paraId="2D075599" w14:textId="1CFB3BE3">
      <w:pPr>
        <w:pStyle w:val="BodyText"/>
      </w:pPr>
      <w:r w:rsidR="00A632BD">
        <w:rPr/>
        <w:t xml:space="preserve">So how do you evaluate </w:t>
      </w:r>
      <w:r w:rsidR="00A632BD">
        <w:rPr/>
        <w:t xml:space="preserve">sources to ensure </w:t>
      </w:r>
      <w:r w:rsidR="002364FD">
        <w:rPr/>
        <w:t xml:space="preserve">those </w:t>
      </w:r>
      <w:r w:rsidR="00A632BD">
        <w:rPr/>
        <w:t>you are using</w:t>
      </w:r>
      <w:r w:rsidR="002364FD">
        <w:rPr/>
        <w:t xml:space="preserve"> are</w:t>
      </w:r>
      <w:r w:rsidR="00A632BD">
        <w:rPr/>
        <w:t xml:space="preserve"> credible</w:t>
      </w:r>
      <w:r w:rsidR="00A632BD">
        <w:rPr/>
        <w:t>? The following technique</w:t>
      </w:r>
      <w:r w:rsidR="000379E9">
        <w:rPr/>
        <w:t>,</w:t>
      </w:r>
      <w:r w:rsidR="00A632BD">
        <w:rPr/>
        <w:t xml:space="preserve"> called</w:t>
      </w:r>
      <w:r w:rsidR="00A632BD">
        <w:rPr/>
        <w:t xml:space="preserve"> the CRAAP test, will help you evaluate the sources you find.</w:t>
      </w:r>
    </w:p>
    <w:p w:rsidR="00A632BD" w:rsidRDefault="00A632BD" w14:paraId="0D6B8C40" w14:textId="77777777">
      <w:pPr>
        <w:pStyle w:val="BodyText"/>
      </w:pPr>
      <w:r w:rsidRPr="1D4E4830" w:rsidR="00A632BD">
        <w:rPr>
          <w:b w:val="1"/>
          <w:bCs w:val="1"/>
        </w:rPr>
        <w:t>C</w:t>
      </w:r>
      <w:r w:rsidR="00A632BD">
        <w:rPr/>
        <w:t xml:space="preserve"> - Currency </w:t>
      </w:r>
      <w:r w:rsidRPr="1D4E4830" w:rsidR="00A632BD">
        <w:rPr>
          <w:b w:val="1"/>
          <w:bCs w:val="1"/>
        </w:rPr>
        <w:t>R</w:t>
      </w:r>
      <w:r w:rsidR="00A632BD">
        <w:rPr/>
        <w:t xml:space="preserve"> - Relevance </w:t>
      </w:r>
      <w:r w:rsidRPr="1D4E4830" w:rsidR="00A632BD">
        <w:rPr>
          <w:b w:val="1"/>
          <w:bCs w:val="1"/>
        </w:rPr>
        <w:t>A</w:t>
      </w:r>
      <w:r w:rsidR="00A632BD">
        <w:rPr/>
        <w:t xml:space="preserve"> - Authority </w:t>
      </w:r>
      <w:r w:rsidRPr="1D4E4830" w:rsidR="00A632BD">
        <w:rPr>
          <w:b w:val="1"/>
          <w:bCs w:val="1"/>
        </w:rPr>
        <w:t>A</w:t>
      </w:r>
      <w:r w:rsidR="00A632BD">
        <w:rPr/>
        <w:t xml:space="preserve"> - Accuracy </w:t>
      </w:r>
      <w:r w:rsidRPr="1D4E4830" w:rsidR="00A632BD">
        <w:rPr>
          <w:b w:val="1"/>
          <w:bCs w:val="1"/>
        </w:rPr>
        <w:t>P</w:t>
      </w:r>
      <w:r w:rsidR="00A632BD">
        <w:rPr/>
        <w:t xml:space="preserve"> – Purpose</w:t>
      </w:r>
    </w:p>
    <w:p w:rsidR="00A632BD" w:rsidRDefault="00A632BD" w14:paraId="71F03988" w14:textId="575FC898">
      <w:pPr>
        <w:pStyle w:val="Heading3"/>
      </w:pPr>
      <w:bookmarkStart w:name="activity-using-the-craap-test" w:id="1083"/>
      <w:r w:rsidR="00A632BD">
        <w:rPr/>
        <w:t xml:space="preserve">2.2.1 Activity: Using the </w:t>
      </w:r>
      <w:r w:rsidR="000379E9">
        <w:rPr/>
        <w:t xml:space="preserve">CRAAP </w:t>
      </w:r>
      <w:r w:rsidR="00A632BD">
        <w:rPr/>
        <w:t>Test</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76592E8B"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27DBFEC8" w14:textId="77777777">
            <w:pPr>
              <w:pStyle w:val="FirstParagraph"/>
              <w:spacing w:before="16" w:after="64"/>
            </w:pPr>
          </w:p>
          <w:p w:rsidR="00A632BD" w:rsidP="1D4E4830" w:rsidRDefault="00A632BD" w14:paraId="3DCA198B" w14:textId="694DFFEE">
            <w:pPr>
              <w:pStyle w:val="ListBullet"/>
              <w:rPr/>
            </w:pPr>
            <w:r w:rsidRPr="00743879" w:rsidR="00A632BD">
              <w:rPr>
                <w:b w:val="1"/>
                <w:bCs w:val="1"/>
                <w:kern w:val="2"/>
                <w:lang w:val="en-CA"/>
                <w14:ligatures w14:val="standardContextual"/>
              </w:rPr>
              <w:t>Watch</w:t>
            </w:r>
            <w:r w:rsidR="38C6E796">
              <w:rPr/>
              <w:t>:</w:t>
            </w:r>
            <w:r w:rsidRPr="006B1428" w:rsidR="00A632BD">
              <w:rPr/>
              <w:t xml:space="preserve"> </w:t>
            </w:r>
            <w:ins w:author="Deb Troendle-Scott" w:date="2024-08-01T11:23:00Z" w16du:dateUtc="2024-08-01T03:23:00Z" w:id="1089">
              <w:r w:rsidRPr="1D4E4830">
                <w:rPr>
                  <w:i w:val="1"/>
                  <w:iCs w:val="1"/>
                  <w:sz w:val="24"/>
                  <w:szCs w:val="24"/>
                  <w:lang w:val="en-CA" w:eastAsia="en-US"/>
                </w:rPr>
                <w:fldChar w:fldCharType="begin"/>
              </w:r>
            </w:ins>
            <w:ins w:author="Deb Troendle-Scott" w:date="2024-08-25T12:16:00Z" w16du:dateUtc="2024-08-25T04:16:00Z" w:id="1091">
              <w:r w:rsidRPr="1D4E4830">
                <w:rPr>
                  <w:i w:val="1"/>
                  <w:iCs w:val="1"/>
                  <w:sz w:val="24"/>
                  <w:szCs w:val="24"/>
                  <w:lang w:val="en-CA" w:eastAsia="en-US"/>
                </w:rPr>
                <w:instrText xml:space="preserve">HYPERLINK "https://www.youtube-nocookie.com/embed/_M1-aMCJHFg"</w:instrText>
              </w:r>
            </w:ins>
            <w:ins w:author="Deb Troendle-Scott" w:date="2024-08-01T11:23:00Z" w16du:dateUtc="2024-08-01T03:23:00Z" w:id="1092">
              <w:r w:rsidRPr="004246FE" w:rsidR="004D4EEC">
                <w:rPr>
                  <w:i/>
                  <w:iCs/>
                </w:rPr>
              </w:r>
              <w:r w:rsidRPr="1D4E4830">
                <w:rPr>
                  <w:i w:val="1"/>
                  <w:iCs w:val="1"/>
                  <w:sz w:val="24"/>
                  <w:szCs w:val="24"/>
                  <w:lang w:val="en-CA" w:eastAsia="en-US"/>
                </w:rPr>
                <w:fldChar w:fldCharType="separate"/>
              </w:r>
            </w:ins>
            <w:r w:rsidRPr="1D4E4830" w:rsidR="52DC4CFA">
              <w:rPr>
                <w:rStyle w:val="Hyperlink"/>
                <w:i w:val="1"/>
                <w:iCs w:val="1"/>
              </w:rPr>
              <w:t>How Library Stuff Works: How to Evaluate Resources (the CRAAP Test)</w:t>
            </w:r>
            <w:ins w:author="Deb Troendle-Scott" w:date="2024-08-01T11:23:00Z" w16du:dateUtc="2024-08-01T03:23:00Z" w:id="1095">
              <w:r w:rsidRPr="1D4E4830">
                <w:rPr>
                  <w:i w:val="1"/>
                  <w:iCs w:val="1"/>
                  <w:sz w:val="24"/>
                  <w:szCs w:val="24"/>
                  <w:lang w:val="en-CA" w:eastAsia="en-US"/>
                </w:rPr>
                <w:fldChar w:fldCharType="end"/>
              </w:r>
            </w:ins>
            <w:r w:rsidRPr="1D4E4830" w:rsidR="52DC4CFA">
              <w:rPr>
                <w:i w:val="1"/>
                <w:iCs w:val="1"/>
              </w:rPr>
              <w:t xml:space="preserve"> </w:t>
            </w:r>
            <w:r w:rsidR="00885660">
              <w:fldChar w:fldCharType="begin"/>
            </w:r>
            <w:r w:rsidR="0078310A">
              <w:instrText xml:space="preserve"> ADDIN ZOTERO_ITEM CSL_CITATION {"citationID":"f30AmGTJ","properties":{"formattedCitation":"(2015)","plainCitation":"(2015)","noteIndex":0},"citationItems":[{"id":217,"uris":["http://zotero.org/users/14693029/items/G5Z7ANTV"],"itemData":{"id":217,"type":"motion_picture","medium":"Video","note":"author: McMaster University Libraries ||","publisher":"YouTube","title":"How library stuff works: How to evaluate resources (the CRAAP Test)","URL":"https://www.youtube-nocookie.com/embed/_M1-aMCJHFg","accessed":{"date-parts":[["2024",8,1]]},"issued":{"date-parts":[["2015",1,24]]}},"label":"page","suppress-author":true}],"schema":"https://github.com/citation-style-language/schema/raw/master/csl-citation.json"} </w:instrText>
            </w:r>
            <w:r w:rsidR="00885660">
              <w:fldChar w:fldCharType="separate"/>
            </w:r>
            <w:r w:rsidRPr="00885660" w:rsidR="128E650F">
              <w:rPr>
                <w:rFonts w:ascii="Aptos" w:hAnsi="Aptos"/>
              </w:rPr>
              <w:t>(2015)</w:t>
            </w:r>
            <w:r w:rsidR="00885660">
              <w:fldChar w:fldCharType="end"/>
            </w:r>
            <w:r w:rsidR="731D7133">
              <w:rPr/>
              <w:t xml:space="preserve">. </w:t>
            </w:r>
            <w:r w:rsidR="731D7133">
              <w:rPr/>
              <w:t>This</w:t>
            </w:r>
            <w:r w:rsidR="38C6E796">
              <w:rPr/>
              <w:t xml:space="preserve"> </w:t>
            </w:r>
            <w:r w:rsidR="00A632BD">
              <w:rPr/>
              <w:t>illustrates a set of steps you could take to evaluate sources.</w:t>
            </w:r>
          </w:p>
          <w:p w:rsidRPr="004D4EEC" w:rsidR="00A632BD" w:rsidRDefault="004D4EEC" w14:paraId="0D42D000" w14:textId="36A23E61">
            <w:pPr>
              <w:pStyle w:val="BodyText"/>
              <w:rPr>
                <w:rStyle w:val="Hyperlink"/>
              </w:rPr>
            </w:pPr>
            <w:r>
              <w:fldChar w:fldCharType="begin"/>
            </w:r>
            <w:r>
              <w:instrText xml:space="preserve">HYPERLINK "https://www.youtube-nocookie.com/embed/_M1-aMCJHFg"</w:instrText>
            </w:r>
            <w:r>
              <w:fldChar w:fldCharType="separate"/>
            </w:r>
            <w:r w:rsidRPr="1D4E4830" w:rsidR="00A632BD">
              <w:rPr>
                <w:rStyle w:val="Hyperlink"/>
              </w:rPr>
              <w:t>https://www.youtube-nocookie.com/embed/_M1-aMCJHFg</w:t>
            </w:r>
          </w:p>
          <w:p w:rsidRPr="006B1428" w:rsidR="00A632BD" w:rsidDel="006B1428" w:rsidP="1D4E4830" w:rsidRDefault="004D4EEC" w14:paraId="3A897E5D" w14:textId="66F3E19A">
            <w:pPr>
              <w:pStyle w:val="ListBullet"/>
              <w:spacing w:after="16"/>
              <w:rPr>
                <w:rPrChange w:author="" w16du:dateUtc="2024-08-20T09:58:00Z" w:id="1943277011"/>
              </w:rPr>
              <w:rPr/>
            </w:pPr>
            <w:ins w:author="Deb Troendle-Scott" w:date="2024-08-01T11:22:00Z" w16du:dateUtc="2024-08-01T03:22:00Z" w:id="1965224516">
              <w:r>
                <w:fldChar w:fldCharType="end"/>
              </w:r>
            </w:ins>
            <w:r w:rsidRPr="006B1428" w:rsidR="00A632BD">
              <w:rPr>
                <w:b w:val="1"/>
                <w:bCs w:val="1"/>
                <w:kern w:val="2"/>
                <w:lang w:val="en-CA"/>
                <w14:ligatures w14:val="standardContextual"/>
              </w:rPr>
              <w:t>Questions To Consider</w:t>
            </w:r>
            <w:r w:rsidRPr="006B1428" w:rsidR="23F5FA94">
              <w:rPr>
                <w:b w:val="1"/>
                <w:bCs w:val="1"/>
              </w:rPr>
              <w:t>:</w:t>
            </w:r>
            <w:r w:rsidR="23F5FA94">
              <w:rPr/>
              <w:t xml:space="preserve"> </w:t>
            </w:r>
            <w:r w:rsidR="00A632BD">
              <w:rPr/>
              <w:t xml:space="preserve">After </w:t>
            </w:r>
            <w:r w:rsidR="45726CE1">
              <w:rPr/>
              <w:t>watching this video</w:t>
            </w:r>
            <w:r w:rsidR="00A632BD">
              <w:rPr/>
              <w:t xml:space="preserve"> consider the</w:t>
            </w:r>
            <w:r w:rsidR="00E544D5">
              <w:rPr/>
              <w:t>se</w:t>
            </w:r>
            <w:r w:rsidR="00A632BD">
              <w:rPr/>
              <w:t xml:space="preserve"> </w:t>
            </w:r>
            <w:r w:rsidR="00A632BD">
              <w:rPr/>
              <w:t xml:space="preserve">questions: </w:t>
            </w:r>
          </w:p>
          <w:p w:rsidR="005D44AA" w:rsidP="1D4E4830" w:rsidRDefault="00A632BD" w14:paraId="40C94CD6" w14:textId="10D8A4A8">
            <w:pPr>
              <w:pStyle w:val="ListBullet2"/>
              <w:rPr/>
            </w:pPr>
            <w:r w:rsidR="00A632BD">
              <w:rPr/>
              <w:t xml:space="preserve">Which part of the CRAAP test did you find most useful in evaluating sources? </w:t>
            </w:r>
          </w:p>
          <w:p w:rsidR="00A632BD" w:rsidP="1D4E4830" w:rsidRDefault="00A632BD" w14:paraId="411C50EB" w14:textId="7A54FD86">
            <w:pPr>
              <w:pStyle w:val="ListBullet2"/>
              <w:rPr/>
            </w:pPr>
            <w:r w:rsidR="00A632BD">
              <w:rPr/>
              <w:t xml:space="preserve">What </w:t>
            </w:r>
            <w:r w:rsidR="00193032">
              <w:rPr/>
              <w:t xml:space="preserve">following </w:t>
            </w:r>
            <w:r w:rsidR="00A632BD">
              <w:rPr/>
              <w:t>steps can you take when you evaluate any sources you find?</w:t>
            </w:r>
          </w:p>
        </w:tc>
      </w:tr>
    </w:tbl>
    <w:p w:rsidR="00A632BD" w:rsidP="1D4E4830" w:rsidRDefault="00A632BD" w14:paraId="565B8F45" w14:textId="77777777">
      <w:pPr>
        <w:pStyle w:val="Heading4"/>
      </w:pPr>
      <w:bookmarkStart w:name="reliability-of-wikipedia" w:id="1125"/>
      <w:bookmarkEnd w:id="1083"/>
      <w:r w:rsidR="00A632BD">
        <w:rPr/>
        <w:t>Reliability of Wikipedia</w:t>
      </w:r>
    </w:p>
    <w:p w:rsidR="00A632BD" w:rsidRDefault="00A632BD" w14:paraId="11941ED0" w14:textId="2B579089">
      <w:pPr>
        <w:pStyle w:val="FirstParagraph"/>
      </w:pPr>
      <w:r w:rsidR="00A632BD">
        <w:rPr/>
        <w:t xml:space="preserve">Wikipedia is </w:t>
      </w:r>
      <w:r w:rsidR="00A632BD">
        <w:rPr/>
        <w:t>the</w:t>
      </w:r>
      <w:r w:rsidR="00A632BD">
        <w:rPr/>
        <w:t xml:space="preserve"> free online encyclopedia created through</w:t>
      </w:r>
      <w:r w:rsidR="00E544D5">
        <w:rPr/>
        <w:t xml:space="preserve"> the</w:t>
      </w:r>
      <w:r w:rsidR="00A632BD">
        <w:rPr/>
        <w:t xml:space="preserve"> collaborative effort of contributors from around the globe. Wikipedia is one of the most popular websites in the world. When conducting general </w:t>
      </w:r>
      <w:r w:rsidR="00E544D5">
        <w:rPr/>
        <w:t>i</w:t>
      </w:r>
      <w:r w:rsidR="00A632BD">
        <w:rPr/>
        <w:t>nternet searches</w:t>
      </w:r>
      <w:r w:rsidR="00A632BD">
        <w:rPr/>
        <w:t xml:space="preserve"> Wikipedia articles will </w:t>
      </w:r>
      <w:r w:rsidR="00A632BD">
        <w:rPr/>
        <w:t>frequently</w:t>
      </w:r>
      <w:r w:rsidR="00A632BD">
        <w:rPr/>
        <w:t xml:space="preserve"> be listed in the top results.</w:t>
      </w:r>
    </w:p>
    <w:p w:rsidR="00A632BD" w:rsidRDefault="00A632BD" w14:paraId="7A6ED5BE" w14:textId="77777777">
      <w:pPr>
        <w:pStyle w:val="BodyText"/>
      </w:pPr>
      <w:r w:rsidR="00A632BD">
        <w:rPr/>
        <w:t xml:space="preserve">Anyone registered on the Wikipedia site can create a new article page. Anyone can edit a Wikipedia article, and registration is not </w:t>
      </w:r>
      <w:r w:rsidR="00A632BD">
        <w:rPr/>
        <w:t>required</w:t>
      </w:r>
      <w:r w:rsidR="00A632BD">
        <w:rPr/>
        <w:t xml:space="preserve"> to edit existing articles.</w:t>
      </w:r>
    </w:p>
    <w:p w:rsidR="00A632BD" w:rsidRDefault="00A632BD" w14:paraId="090AE578" w14:textId="6451550A">
      <w:pPr>
        <w:pStyle w:val="BodyText"/>
      </w:pPr>
      <w:r w:rsidR="00A632BD">
        <w:rPr/>
        <w:t>There have been a number of studies examining the accuracy of Wikipedia articles.</w:t>
      </w:r>
      <w:r w:rsidR="00A632BD">
        <w:rPr/>
        <w:t xml:space="preserve"> Notwithstanding the outcomes of these studies, many educational institutions </w:t>
      </w:r>
      <w:r w:rsidR="00F84BBF">
        <w:rPr/>
        <w:t xml:space="preserve">do </w:t>
      </w:r>
      <w:r w:rsidR="00A632BD">
        <w:rPr/>
        <w:t>not accept the use of Wikipedia as a credible source for academic writing and research. In this section we invite learners to evaluate whether Wikipedia is a trustworthy resource</w:t>
      </w:r>
      <w:r w:rsidR="00F84BBF">
        <w:rPr/>
        <w:t>,</w:t>
      </w:r>
      <w:r w:rsidR="00A632BD">
        <w:rPr/>
        <w:t xml:space="preserve"> and to form a justified opinion on its use as a reliable resource for academic writing.</w:t>
      </w:r>
    </w:p>
    <w:p w:rsidR="00A632BD" w:rsidRDefault="00A632BD" w14:paraId="0211E16C" w14:textId="77777777">
      <w:pPr>
        <w:pStyle w:val="Heading3"/>
      </w:pPr>
      <w:bookmarkStart w:name="activity-wikipedia-why-or-why-not" w:id="1133"/>
      <w:bookmarkEnd w:id="1125"/>
      <w:r>
        <w:t>2.2.2 Activity: Wikipedia: Why or Why Not?</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701091B9"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0301A1E3" w14:textId="77777777">
            <w:pPr>
              <w:pStyle w:val="FirstParagraph"/>
              <w:spacing w:before="16" w:after="64"/>
            </w:pPr>
          </w:p>
          <w:p w:rsidR="00A632BD" w:rsidP="1D4E4830" w:rsidRDefault="00F84BBF" w14:paraId="19C8669A" w14:textId="2C4E9A40">
            <w:pPr>
              <w:pStyle w:val="BodyText"/>
              <w:spacing w:before="16"/>
            </w:pPr>
            <w:r w:rsidR="00A632BD">
              <w:rPr/>
              <w:t>Consider the following statement:</w:t>
            </w:r>
            <w:r w:rsidR="00F84BBF">
              <w:rPr/>
              <w:t xml:space="preserve"> </w:t>
            </w:r>
            <w:r w:rsidR="00A632BD">
              <w:rPr/>
              <w:t>Wikipedia is a reliable source for academic study</w:t>
            </w:r>
            <w:r w:rsidR="00F84BBF">
              <w:rPr/>
              <w:t>.</w:t>
            </w:r>
          </w:p>
          <w:p w:rsidR="00A632BD" w:rsidRDefault="00A632BD" w14:paraId="3814EA67" w14:textId="77777777">
            <w:pPr>
              <w:pStyle w:val="FirstParagraph"/>
            </w:pPr>
            <w:r>
              <w:t>Do you agree? Have you cited Wikipedia in any academic work? Why or why not?</w:t>
            </w:r>
          </w:p>
          <w:p w:rsidR="00A632BD" w:rsidP="1D4E4830" w:rsidRDefault="00A632BD" w14:paraId="15713DB3" w14:textId="77777777">
            <w:pPr>
              <w:pStyle w:val="ListBullet"/>
              <w:rPr/>
            </w:pPr>
            <w:r w:rsidRPr="00ED78C3" w:rsidR="00A632BD">
              <w:rPr>
                <w:b w:val="1"/>
                <w:bCs w:val="1"/>
                <w:kern w:val="2"/>
                <w:lang w:val="en-CA"/>
                <w14:ligatures w14:val="standardContextual"/>
              </w:rPr>
              <w:t>Read</w:t>
            </w:r>
            <w:r w:rsidR="00A632BD">
              <w:rPr/>
              <w:t xml:space="preserve"> the following:</w:t>
            </w:r>
          </w:p>
          <w:commentRangeStart w:id="1140"/>
          <w:commentRangeStart w:id="167382900"/>
          <w:p w:rsidRPr="008422F8" w:rsidR="00A632BD" w:rsidP="1D4E4830" w:rsidRDefault="00AD7563" w14:paraId="3458AC0F" w14:textId="77777777">
            <w:pPr>
              <w:pStyle w:val="ListBullet2"/>
              <w:rPr/>
            </w:pPr>
            <w:r w:rsidRPr="1D4E4830">
              <w:rPr>
                <w:sz w:val="24"/>
                <w:szCs w:val="24"/>
                <w:lang w:val="en-CA" w:eastAsia="en-US"/>
              </w:rPr>
              <w:fldChar w:fldCharType="begin"/>
            </w:r>
            <w:r>
              <w:instrText xml:space="preserve">HYPERLINK "https://libguides.twu.ca/oer" \h</w:instrText>
            </w:r>
            <w:r w:rsidRPr="1D4E4830">
              <w:rPr>
                <w:lang w:val="en-CA" w:eastAsia="en-US"/>
              </w:rPr>
              <w:fldChar w:fldCharType="separate"/>
            </w:r>
            <w:r w:rsidRPr="1D4E4830" w:rsidR="00A632BD">
              <w:rPr>
                <w:rStyle w:val="Hyperlink"/>
              </w:rPr>
              <w:t>Is Wikipedia a Trustworthy Academic Resource? Scientists Think So</w:t>
            </w:r>
            <w:r w:rsidRPr="1D4E4830">
              <w:rPr>
                <w:rStyle w:val="Hyperlink"/>
                <w:sz w:val="24"/>
                <w:szCs w:val="24"/>
                <w:lang w:val="en-CA" w:eastAsia="en-US"/>
              </w:rPr>
              <w:fldChar w:fldCharType="end"/>
            </w:r>
            <w:r w:rsidR="00A632BD">
              <w:rPr/>
              <w:t xml:space="preserve"> published by EdTech Magazine.</w:t>
            </w:r>
          </w:p>
          <w:p w:rsidR="00A632BD" w:rsidP="1D4E4830" w:rsidRDefault="00AD7563" w14:paraId="48CD7F7C" w14:textId="7004CDE4">
            <w:pPr>
              <w:pStyle w:val="ListBullet2"/>
              <w:rPr/>
            </w:pPr>
            <w:r>
              <w:fldChar w:fldCharType="begin"/>
            </w:r>
            <w:ins w:author="Deb Troendle-Scott" w:date="2024-08-20T18:12:00Z" w:id="855790812">
              <w:r>
                <w:instrText xml:space="preserve">HYPERLINK "https://www.youtube.com/@litmaps" \h </w:instrText>
              </w:r>
            </w:ins>
            <w:del w:author="Deb Troendle-Scott" w:date="2024-08-20T18:12:00Z" w:id="253639081">
              <w:r>
                <w:delInstrText xml:space="preserve">HYPERLINK "https://www.youtube.com/@litmaps" \h</w:delInstrText>
              </w:r>
            </w:del>
            <w:r>
              <w:fldChar w:fldCharType="separate"/>
            </w:r>
            <w:r w:rsidRPr="1D4E4830" w:rsidR="00A632BD">
              <w:rPr>
                <w:rStyle w:val="Hyperlink"/>
              </w:rPr>
              <w:t>Reliability of Wikipedia</w:t>
            </w:r>
            <w:r w:rsidRPr="1D4E4830">
              <w:rPr>
                <w:rStyle w:val="Hyperlink"/>
              </w:rPr>
              <w:fldChar w:fldCharType="end"/>
            </w:r>
            <w:r w:rsidR="00A632BD">
              <w:rPr/>
              <w:t xml:space="preserve"> article on Wikipedia.</w:t>
            </w:r>
            <w:commentRangeEnd w:id="1140"/>
            <w:r>
              <w:rPr>
                <w:rStyle w:val="CommentReference"/>
              </w:rPr>
              <w:commentReference w:id="1140"/>
            </w:r>
            <w:commentRangeEnd w:id="167382900"/>
            <w:r>
              <w:rPr>
                <w:rStyle w:val="CommentReference"/>
              </w:rPr>
              <w:commentReference w:id="167382900"/>
            </w:r>
          </w:p>
          <w:p w:rsidR="00847369" w:rsidP="1D4E4830" w:rsidRDefault="00FB60B4" w14:paraId="7073A1F3" w14:textId="56F41E30">
            <w:pPr>
              <w:pStyle w:val="ListBullet2"/>
              <w:rPr/>
            </w:pPr>
            <w:r w:rsidRPr="1D4E4830">
              <w:rPr>
                <w:i w:val="1"/>
                <w:iCs w:val="1"/>
                <w:kern w:val="2"/>
                <w:sz w:val="24"/>
                <w:szCs w:val="24"/>
                <w:lang w:val="en-CA" w:eastAsia="en-US"/>
                <w14:ligatures w14:val="standardContextual"/>
              </w:rPr>
              <w:fldChar w:fldCharType="begin"/>
            </w:r>
            <w:r w:rsidRPr="1D4E4830">
              <w:rPr>
                <w:i w:val="1"/>
                <w:iCs w:val="1"/>
                <w:kern w:val="2"/>
                <w:lang w:val="en-CA"/>
                <w14:ligatures w14:val="standardContextual"/>
              </w:rPr>
              <w:instrText>HYPERLINK "https://www.theguardian.com/education/2013/may/13/should-university-students-use-wikipedia" \h</w:instrText>
            </w:r>
            <w:r w:rsidRPr="004246FE">
              <w:rPr>
                <w:i/>
                <w:iCs/>
              </w:rPr>
            </w:r>
            <w:r w:rsidRPr="1D4E4830">
              <w:rPr>
                <w:i w:val="1"/>
                <w:iCs w:val="1"/>
                <w:kern w:val="2"/>
                <w:lang w:val="en-CA" w:eastAsia="en-US"/>
                <w14:ligatures w14:val="standardContextual"/>
              </w:rPr>
              <w:fldChar w:fldCharType="separate"/>
            </w:r>
            <w:r w:rsidRPr="1D4E4830" w:rsidR="00A632BD">
              <w:rPr>
                <w:rStyle w:val="Hyperlink"/>
                <w:i w:val="1"/>
                <w:iCs w:val="1"/>
                <w:kern w:val="2"/>
                <w:lang w:val="en-CA"/>
                <w14:ligatures w14:val="standardContextual"/>
              </w:rPr>
              <w:t xml:space="preserve">Should </w:t>
            </w:r>
            <w:r w:rsidRPr="1D4E4830" w:rsidR="0D5BAF51">
              <w:rPr>
                <w:rStyle w:val="Hyperlink"/>
                <w:i w:val="1"/>
                <w:iCs w:val="1"/>
                <w:kern w:val="2"/>
                <w:lang w:val="en-CA"/>
                <w14:ligatures w14:val="standardContextual"/>
              </w:rPr>
              <w:t>U</w:t>
            </w:r>
            <w:r w:rsidRPr="1D4E4830" w:rsidR="00A632BD">
              <w:rPr>
                <w:rStyle w:val="Hyperlink"/>
                <w:i w:val="1"/>
                <w:iCs w:val="1"/>
                <w:kern w:val="2"/>
                <w:lang w:val="en-CA"/>
                <w14:ligatures w14:val="standardContextual"/>
              </w:rPr>
              <w:t xml:space="preserve">niversity </w:t>
            </w:r>
            <w:r w:rsidRPr="1D4E4830" w:rsidR="0D5BAF51">
              <w:rPr>
                <w:rStyle w:val="Hyperlink"/>
                <w:i w:val="1"/>
                <w:iCs w:val="1"/>
                <w:kern w:val="2"/>
                <w:lang w:val="en-CA"/>
                <w14:ligatures w14:val="standardContextual"/>
              </w:rPr>
              <w:t>S</w:t>
            </w:r>
            <w:r w:rsidRPr="1D4E4830" w:rsidR="00A632BD">
              <w:rPr>
                <w:rStyle w:val="Hyperlink"/>
                <w:i w:val="1"/>
                <w:iCs w:val="1"/>
                <w:kern w:val="2"/>
                <w:lang w:val="en-CA"/>
                <w14:ligatures w14:val="standardContextual"/>
              </w:rPr>
              <w:t>tudents use Wikipedia?</w:t>
            </w:r>
            <w:r w:rsidRPr="1D4E4830">
              <w:rPr>
                <w:rStyle w:val="Hyperlink"/>
                <w:i w:val="1"/>
                <w:iCs w:val="1"/>
                <w:kern w:val="2"/>
                <w:sz w:val="24"/>
                <w:szCs w:val="24"/>
                <w:lang w:val="en-CA" w:eastAsia="en-US"/>
                <w14:ligatures w14:val="standardContextual"/>
              </w:rPr>
              <w:fldChar w:fldCharType="end"/>
            </w:r>
            <w:r w:rsidR="00A632BD">
              <w:rPr/>
              <w:t xml:space="preserve"> </w:t>
            </w:r>
            <w:r w:rsidR="00847369">
              <w:fldChar w:fldCharType="begin"/>
            </w:r>
            <w:r w:rsidR="00847369">
              <w:instrText xml:space="preserve"> ADDIN ZOTERO_ITEM CSL_CITATION {"citationID":"bEnQPhZ2","properties":{"formattedCitation":"(2013)","plainCitation":"(2013)","noteIndex":0},"citationItems":[{"id":207,"uris":["http://zotero.org/users/14693029/items/ICXRB9CQ"],"itemData":{"id":207,"type":"article-newspaper","abstract":"Most academics look down on the open source encyclopedia, but does it really hinder students' studies?","container-title":"The Guardian","ISSN":"0261-3077","language":"en-GB","section":"Education","source":"The Guardian","title":"Should university students use Wikipedia?","URL":"https://www.theguardian.com/education/2013/may/13/should-university-students-use-wikipedia","author":[{"family":"Coomer","given":"Adam"}],"accessed":{"date-parts":[["2024",7,31]]},"issued":{"date-parts":[["2013",5,13]]}},"label":"page","suppress-author":true}],"schema":"https://github.com/citation-style-language/schema/raw/master/csl-citation.json"} </w:instrText>
            </w:r>
            <w:r w:rsidR="00847369">
              <w:fldChar w:fldCharType="separate"/>
            </w:r>
            <w:r w:rsidRPr="00847369" w:rsidR="4DE0DD1F">
              <w:rPr>
                <w:rFonts w:ascii="Aptos" w:hAnsi="Aptos"/>
              </w:rPr>
              <w:t>(2013)</w:t>
            </w:r>
            <w:r w:rsidR="00847369">
              <w:fldChar w:fldCharType="end"/>
            </w:r>
          </w:p>
          <w:p w:rsidR="00A632BD" w:rsidP="1D4E4830" w:rsidRDefault="00A632BD" w14:paraId="0EA08F31" w14:textId="2AFE14E0">
            <w:pPr>
              <w:pStyle w:val="ListBullet2"/>
              <w:rPr/>
            </w:pPr>
            <w:r w:rsidR="00A632BD">
              <w:rPr/>
              <w:t>Optional reading annotations: Conduct a search for credible and reliable resources on the topic of the reliability and credibility of Wikipedia articles.</w:t>
            </w:r>
          </w:p>
          <w:p w:rsidR="00A632BD" w:rsidP="1D4E4830" w:rsidRDefault="00A632BD" w14:paraId="40A207CB" w14:textId="1F2608C9">
            <w:pPr>
              <w:pStyle w:val="ListBullet"/>
              <w:rPr>
                <w:rFonts w:ascii="Aptos" w:hAnsi="Aptos"/>
              </w:rPr>
            </w:pPr>
            <w:r w:rsidRPr="00FB60B4" w:rsidR="00FB60B4">
              <w:rPr>
                <w:b w:val="1"/>
                <w:bCs w:val="1"/>
                <w:kern w:val="2"/>
                <w:lang w:val="en-CA"/>
                <w14:ligatures w14:val="standardContextual"/>
              </w:rPr>
              <w:t>W</w:t>
            </w:r>
            <w:r w:rsidRPr="00FB60B4" w:rsidR="00A632BD">
              <w:rPr>
                <w:b w:val="1"/>
                <w:bCs w:val="1"/>
                <w:kern w:val="2"/>
                <w:lang w:val="en-CA"/>
                <w14:ligatures w14:val="standardContextual"/>
              </w:rPr>
              <w:t>atch</w:t>
            </w:r>
            <w:r w:rsidR="55CF5A0B">
              <w:rPr>
                <w:b w:val="1"/>
                <w:bCs w:val="1"/>
                <w:kern w:val="2"/>
                <w:lang w:val="en-CA"/>
                <w14:ligatures w14:val="standardContextual"/>
              </w:rPr>
              <w:t>:</w:t>
            </w:r>
            <w:r w:rsidR="00A632BD">
              <w:rPr/>
              <w:t xml:space="preserve"> </w:t>
            </w:r>
            <w:r w:rsidR="00FB60B4">
              <w:fldChar w:fldCharType="begin"/>
            </w:r>
            <w:ins w:author="Deb Troendle-Scott" w:date="2024-08-25T12:14:00Z" w16du:dateUtc="2024-08-25T04:14:00Z" w:id="1176">
              <w:r>
                <w:instrText xml:space="preserve">HYPERLINK "https://www.youtube-nocookie.com/embed/Cql_yVUYj6A" \h </w:instrText>
              </w:r>
            </w:ins>
            <w:del w:author="Deb Troendle-Scott" w:date="2024-07-31T18:04:00Z" w16du:dateUtc="2024-07-31T10:04:00Z" w:id="1177">
              <w:r>
                <w:delInstrText xml:space="preserve">HYPERLINK "https://libguides.twu.ca/LibraryOneSearch?v=Cql_yVUYj6A" \h</w:delInstrText>
              </w:r>
            </w:del>
            <w:r w:rsidR="00FB60B4">
              <w:fldChar w:fldCharType="separate"/>
            </w:r>
            <w:r w:rsidRPr="1D4E4830" w:rsidR="4DE0DD1F">
              <w:rPr>
                <w:rStyle w:val="Hyperlink"/>
                <w:i w:val="1"/>
                <w:iCs w:val="1"/>
              </w:rPr>
              <w:t>Using Wikipedia for Academic Research</w:t>
            </w:r>
            <w:r w:rsidRPr="1D4E4830" w:rsidR="00FB60B4">
              <w:rPr>
                <w:rStyle w:val="Hyperlink"/>
                <w:i w:val="1"/>
                <w:iCs w:val="1"/>
              </w:rPr>
              <w:fldChar w:fldCharType="end"/>
            </w:r>
            <w:r w:rsidR="00A632BD">
              <w:rPr/>
              <w:t xml:space="preserve"> </w:t>
            </w:r>
            <w:r w:rsidR="00ED78C3">
              <w:fldChar w:fldCharType="begin"/>
            </w:r>
            <w:r w:rsidR="00390DF5">
              <w:instrText xml:space="preserve"> ADDIN ZOTERO_ITEM CSL_CITATION {"citationID":"ao5yIHJn","properties":{"formattedCitation":"(2011)","plainCitation":"(2011)","noteIndex":0},"citationItems":[{"id":209,"uris":["http://zotero.org/users/14693029/items/J8TM7YMZ"],"itemData":{"id":209,"type":"motion_picture","abstract":"This tutorial explains how to use Wikipedia as an exploratory tool and where it can appropriately fit in the research process.\n\nCreated by Michael Baird, Cooperative Library Instruction Project (CLIP)\n\nComplete source files and other tutorials are available at the project website:\nhttp://www.clipinfolit.org\n\nThis tutorial and all other CLIP materials fall under a Creative Commons license (https://creativecommons.org/licenses/..., feel free to share and remix as long as you attribute CLIP, do not use for commercial purposes, and offer your version under the same license.","medium":"Video","note":"author: clipinfolit ||","publisher":"YouTube","title":"Using Wikipedia for academic research","URL":"https://www.youtube.com/watch?v=Cql_yVUYj6A","accessed":{"date-parts":[["2024",7,31]]},"issued":{"date-parts":[["2011",7,22]]}},"label":"page","suppress-author":true}],"schema":"https://github.com/citation-style-language/schema/raw/master/csl-citation.json"} </w:instrText>
            </w:r>
            <w:r w:rsidR="00ED78C3">
              <w:fldChar w:fldCharType="separate"/>
            </w:r>
            <w:r w:rsidRPr="00ED78C3" w:rsidR="35EF42C0">
              <w:rPr>
                <w:rFonts w:ascii="Aptos" w:hAnsi="Aptos"/>
              </w:rPr>
              <w:t>(2011)</w:t>
            </w:r>
            <w:r w:rsidR="00ED78C3">
              <w:fldChar w:fldCharType="end"/>
            </w:r>
          </w:p>
          <w:p w:rsidR="00A632BD" w:rsidRDefault="00CE7FE8" w14:paraId="2311CB0B" w14:textId="6F17F7D8">
            <w:pPr>
              <w:pStyle w:val="BodyText"/>
            </w:pPr>
            <w:ins w:author="Deb Troendle-Scott" w:date="2024-08-25T12:11:00Z" w16du:dateUtc="2024-08-25T04:11:00Z" w:id="1180">
              <w:r>
                <w:fldChar w:fldCharType="begin"/>
              </w:r>
              <w:r>
                <w:instrText>HYPERLINK "</w:instrText>
              </w:r>
            </w:ins>
            <w:r w:rsidRPr="00CE7FE8">
              <w:rPr>
                <w:rPrChange w:author="Deb Troendle-Scott" w:date="2024-08-25T12:11:00Z" w16du:dateUtc="2024-08-25T04:11:00Z" w:id="1181">
                  <w:rPr>
                    <w:rStyle w:val="Hyperlink"/>
                  </w:rPr>
                </w:rPrChange>
              </w:rPr>
              <w:instrText>https://www.youtube-nocookie.com/embed/Cql_yVUYj6A</w:instrText>
            </w:r>
            <w:ins w:author="Deb Troendle-Scott" w:date="2024-08-25T12:11:00Z" w16du:dateUtc="2024-08-25T04:11:00Z" w:id="1182">
              <w:r>
                <w:instrText>"</w:instrText>
              </w:r>
              <w:r>
                <w:fldChar w:fldCharType="separate"/>
              </w:r>
            </w:ins>
            <w:r w:rsidRPr="00CE7FE8">
              <w:rPr>
                <w:rStyle w:val="Hyperlink"/>
              </w:rPr>
              <w:t>https://www.youtube-nocookie.com/embed/Cql_yVUYj6A</w:t>
            </w:r>
            <w:ins w:author="Deb Troendle-Scott" w:date="2024-08-25T12:11:00Z" w16du:dateUtc="2024-08-25T04:11:00Z" w:id="1183">
              <w:r>
                <w:fldChar w:fldCharType="end"/>
              </w:r>
            </w:ins>
          </w:p>
          <w:p w:rsidR="00A632BD" w:rsidRDefault="00A632BD" w14:paraId="7CA725BB" w14:textId="112FC239">
            <w:pPr>
              <w:pStyle w:val="BodyText"/>
            </w:pPr>
            <w:r w:rsidR="00A632BD">
              <w:rPr/>
              <w:t>Drawing on your study of the reliability and credibility of online resources</w:t>
            </w:r>
            <w:r w:rsidR="00FB60B4">
              <w:rPr/>
              <w:t>,</w:t>
            </w:r>
            <w:r w:rsidR="00A632BD">
              <w:rPr/>
              <w:t xml:space="preserve"> share your advice to fellow learners </w:t>
            </w:r>
            <w:r w:rsidR="00FB60B4">
              <w:rPr/>
              <w:t>i</w:t>
            </w:r>
            <w:r w:rsidR="00A632BD">
              <w:rPr/>
              <w:t xml:space="preserve">n this course </w:t>
            </w:r>
            <w:r w:rsidR="00A632BD">
              <w:rPr/>
              <w:t>regarding</w:t>
            </w:r>
            <w:r w:rsidR="00FB60B4">
              <w:rPr/>
              <w:t xml:space="preserve"> the</w:t>
            </w:r>
            <w:r w:rsidR="00A632BD">
              <w:rPr/>
              <w:t xml:space="preserve"> use of Wikipedia for academic purposes by posting a comment on Discourse. For example:</w:t>
            </w:r>
          </w:p>
          <w:p w:rsidR="00A632BD" w:rsidP="1D4E4830" w:rsidRDefault="00A632BD" w14:paraId="335F74BD" w14:textId="77777777">
            <w:pPr>
              <w:pStyle w:val="ListBullet2"/>
              <w:rPr/>
            </w:pPr>
            <w:r w:rsidR="00A632BD">
              <w:rPr/>
              <w:t>You can use Wikipedia for … because …</w:t>
            </w:r>
          </w:p>
          <w:p w:rsidR="00A632BD" w:rsidP="1D4E4830" w:rsidRDefault="00A632BD" w14:paraId="700E4F99" w14:textId="77777777">
            <w:pPr>
              <w:pStyle w:val="ListBullet2"/>
              <w:rPr/>
            </w:pPr>
            <w:r w:rsidR="00A632BD">
              <w:rPr/>
              <w:t>You should not use Wikipedia for … because …</w:t>
            </w:r>
          </w:p>
        </w:tc>
      </w:tr>
    </w:tbl>
    <w:p w:rsidR="00A632BD" w:rsidRDefault="00A632BD" w14:paraId="46B34AB0" w14:textId="581DF8FE">
      <w:pPr>
        <w:pStyle w:val="Heading2"/>
      </w:pPr>
      <w:bookmarkStart w:name="reference-management" w:id="1190"/>
      <w:bookmarkEnd w:id="1069"/>
      <w:bookmarkEnd w:id="1133"/>
      <w:r w:rsidR="00A632BD">
        <w:rPr/>
        <w:t xml:space="preserve">2.3 </w:t>
      </w:r>
      <w:r w:rsidR="00F47F22">
        <w:rPr/>
        <w:t xml:space="preserve">Citation </w:t>
      </w:r>
      <w:r w:rsidR="00A632BD">
        <w:rPr/>
        <w:t>Management</w:t>
      </w:r>
    </w:p>
    <w:p w:rsidR="00A632BD" w:rsidRDefault="00A632BD" w14:paraId="67450BBD" w14:textId="504F4DFC">
      <w:pPr>
        <w:pStyle w:val="FirstParagraph"/>
      </w:pPr>
      <w:r w:rsidR="00A632BD">
        <w:rPr/>
        <w:t xml:space="preserve">Now that you have a handful of references to keep track of, </w:t>
      </w:r>
      <w:r w:rsidR="00A632BD">
        <w:rPr/>
        <w:t>it’s</w:t>
      </w:r>
      <w:r w:rsidR="00A632BD">
        <w:rPr/>
        <w:t xml:space="preserve"> time to get started with Zotero to help you manage your references. </w:t>
      </w:r>
      <w:r w:rsidR="004875BA">
        <w:rPr/>
        <w:t>L</w:t>
      </w:r>
      <w:r w:rsidR="00A632BD">
        <w:rPr/>
        <w:t xml:space="preserve">earning to use a reference manager like Zotero will save you MANY hours per semester, and </w:t>
      </w:r>
      <w:r w:rsidR="00A632BD">
        <w:rPr/>
        <w:t>likely days</w:t>
      </w:r>
      <w:r w:rsidR="00A632BD">
        <w:rPr/>
        <w:t xml:space="preserve"> or weeks over the course of your degree. Do </w:t>
      </w:r>
      <w:r w:rsidRPr="1D4E4830" w:rsidR="00A632BD">
        <w:rPr>
          <w:i w:val="1"/>
          <w:iCs w:val="1"/>
        </w:rPr>
        <w:t>Future You</w:t>
      </w:r>
      <w:r w:rsidR="00A632BD">
        <w:rPr/>
        <w:t xml:space="preserve"> a huge </w:t>
      </w:r>
      <w:r w:rsidR="00A632BD">
        <w:rPr/>
        <w:t>favour</w:t>
      </w:r>
      <w:r w:rsidR="00A632BD">
        <w:rPr/>
        <w:t xml:space="preserve"> and get in this habit now.</w:t>
      </w:r>
    </w:p>
    <w:p w:rsidR="00A632BD" w:rsidRDefault="00A632BD" w14:paraId="5EE04EA4" w14:textId="1E3169D5">
      <w:pPr>
        <w:pStyle w:val="BodyText"/>
      </w:pPr>
      <w:r w:rsidR="00A632BD">
        <w:rPr/>
        <w:t xml:space="preserve">Before you explore the next essential tool, watch </w:t>
      </w:r>
      <w:commentRangeStart w:id="1195"/>
      <w:commentRangeStart w:id="489195349"/>
      <w:r>
        <w:fldChar w:fldCharType="begin"/>
      </w:r>
      <w:r>
        <w:instrText xml:space="preserve">HYPERLINK "https://www.youtube-nocookie.com/embed/sy9PVZAbSAQ" \h </w:instrText>
      </w:r>
      <w:r>
        <w:fldChar w:fldCharType="separate"/>
      </w:r>
      <w:r w:rsidRPr="1D4E4830" w:rsidR="004875BA">
        <w:rPr>
          <w:rStyle w:val="Hyperlink"/>
          <w:i w:val="1"/>
          <w:iCs w:val="1"/>
        </w:rPr>
        <w:t>Benefits of Using Citation Management Tools</w:t>
      </w:r>
      <w:r w:rsidRPr="1D4E4830">
        <w:rPr>
          <w:rStyle w:val="Hyperlink"/>
          <w:i w:val="1"/>
          <w:iCs w:val="1"/>
        </w:rPr>
        <w:fldChar w:fldCharType="end"/>
      </w:r>
      <w:commentRangeEnd w:id="1195"/>
      <w:r>
        <w:rPr>
          <w:rStyle w:val="CommentReference"/>
        </w:rPr>
        <w:commentReference w:id="1195"/>
      </w:r>
      <w:commentRangeEnd w:id="489195349"/>
      <w:r>
        <w:rPr>
          <w:rStyle w:val="CommentReference"/>
        </w:rPr>
        <w:commentReference w:id="489195349"/>
      </w:r>
      <w:r w:rsidRPr="1D4E4830" w:rsidR="00B24EE1">
        <w:rPr>
          <w:rStyle w:val="Hyperlink"/>
          <w:i w:val="1"/>
          <w:iCs w:val="1"/>
        </w:rPr>
        <w:t xml:space="preserve"> </w:t>
      </w:r>
      <w:r>
        <w:fldChar w:fldCharType="begin"/>
      </w:r>
      <w:r>
        <w:instrText xml:space="preserve"> ADDIN ZOTERO_ITEM CSL_CITATION {"citationID":"PEZkzIRk","properties":{"formattedCitation":"(n.d.)","plainCitation":"(n.d.)","noteIndex":0},"citationItems":[{"id":211,"uris":["http://zotero.org/users/14693029/items/PS4LQEUW"],"itemData":{"id":211,"type":"motion_picture","medium":"Video","note":"author: Western University Libraries ||","publisher":"YouTube","title":"Benefits of using citation management tools","URL":"https://www.youtube-nocookie.com/embed/sy9PVZAbSAQ","director":[{"family":"Western University Libraries","given":""}]},"label":"page","suppress-author":true}],"schema":"https://github.com/citation-style-language/schema/raw/master/csl-citation.json"} </w:instrText>
      </w:r>
      <w:r>
        <w:fldChar w:fldCharType="separate"/>
      </w:r>
      <w:r w:rsidRPr="1D4E4830" w:rsidR="00015E50">
        <w:rPr>
          <w:rFonts w:ascii="Aptos" w:hAnsi="Aptos"/>
        </w:rPr>
        <w:t>(n.d.)</w:t>
      </w:r>
      <w:r>
        <w:fldChar w:fldCharType="end"/>
      </w:r>
      <w:r w:rsidR="00B24EE1">
        <w:rPr/>
        <w:t>.</w:t>
      </w:r>
    </w:p>
    <w:p w:rsidR="00A632BD" w:rsidDel="002940B0" w:rsidRDefault="002940B0" w14:textId="4234BA5A" w14:paraId="49146BAB">
      <w:pPr>
        <w:pStyle w:val="Heading3"/>
      </w:pPr>
      <w:ins w:author="Deb Troendle-Scott" w:date="2024-08-01T10:41:00Z" w16du:dateUtc="2024-08-01T02:41:00Z" w:id="1202">
        <w:r w:rsidRPr="1D4E4830">
          <w:rPr>
            <w:lang w:val="en-US"/>
          </w:rPr>
          <w:fldChar w:fldCharType="begin"/>
        </w:r>
        <w:r w:rsidRPr="1D4E4830">
          <w:rPr>
            <w:lang w:val="en-US"/>
          </w:rPr>
          <w:instrText xml:space="preserve">HYPERLINK "</w:instrText>
        </w:r>
        <w:r w:rsidRPr="1D4E4830">
          <w:rPr>
            <w:rFonts w:eastAsia="Aptos" w:cs="" w:eastAsiaTheme="minorAscii" w:cstheme="minorBidi"/>
            <w:color w:val="auto"/>
            <w:sz w:val="24"/>
            <w:szCs w:val="24"/>
            <w:lang w:val="en-US"/>
          </w:rPr>
          <w:instrText xml:space="preserve">https://www.youtube-nocookie.com/embed/sy9PVZAbSAQ</w:instrText>
        </w:r>
        <w:r w:rsidRPr="1D4E4830">
          <w:rPr>
            <w:lang w:val="en-US"/>
          </w:rPr>
          <w:instrText xml:space="preserve">"</w:instrText>
        </w:r>
        <w:r>
          <w:rPr>
            <w:kern w:val="0"/>
            <w:lang w:val="en-US"/>
            <w14:ligatures w14:val="none"/>
          </w:rPr>
        </w:r>
        <w:r w:rsidRPr="1D4E4830">
          <w:rPr>
            <w:lang w:val="en-US"/>
          </w:rPr>
          <w:fldChar w:fldCharType="separate"/>
        </w:r>
      </w:ins>
      <w:r w:rsidRPr="00667826" w:rsidR="002940B0">
        <w:rPr>
          <w:rStyle w:val="Hyperlink"/>
          <w:kern w:val="0"/>
          <w:lang w:val="en-US"/>
          <w14:ligatures w14:val="none"/>
        </w:rPr>
        <w:t>https://www.youtube-nocookie.com/embed/sy9PVZAbSAQ</w:t>
      </w:r>
      <w:del w:author="Deb Troendle-Scott" w:date="2024-08-01T10:41:00Z" w16du:dateUtc="2024-08-01T02:41:00Z" w:id="1203">
        <w:r w:rsidRPr="1D4E4830">
          <w:rPr>
            <w:lang w:val="en-US"/>
          </w:rPr>
          <w:fldChar w:fldCharType="end"/>
        </w:r>
      </w:del>
    </w:p>
    <w:p w:rsidR="00A632BD" w:rsidRDefault="00A632BD" w14:paraId="4F743318" w14:textId="77777777">
      <w:pPr>
        <w:pStyle w:val="Heading3"/>
      </w:pPr>
      <w:bookmarkStart w:name="download-and-install-zotero" w:id="1206"/>
      <w:r>
        <w:t>Download and Install Zotero</w:t>
      </w:r>
    </w:p>
    <w:p w:rsidR="00A632BD" w:rsidRDefault="00A632BD" w14:paraId="37D90433" w14:textId="6B3BB268">
      <w:pPr>
        <w:pStyle w:val="FirstParagraph"/>
      </w:pPr>
      <w:r w:rsidR="00A632BD">
        <w:rPr/>
        <w:t xml:space="preserve">The RIS file you exported from </w:t>
      </w:r>
      <w:r w:rsidR="00A632BD">
        <w:rPr/>
        <w:t>LitMaps</w:t>
      </w:r>
      <w:r w:rsidR="00A632BD">
        <w:rPr/>
        <w:t xml:space="preserve"> </w:t>
      </w:r>
      <w:r w:rsidR="00A632BD">
        <w:rPr/>
        <w:t>isn’t</w:t>
      </w:r>
      <w:r w:rsidR="00A632BD">
        <w:rPr/>
        <w:t xml:space="preserve"> going to be </w:t>
      </w:r>
      <w:r w:rsidR="00A632BD">
        <w:rPr/>
        <w:t>very useful</w:t>
      </w:r>
      <w:r w:rsidR="00A632BD">
        <w:rPr/>
        <w:t xml:space="preserve"> unless you have software that can read it properly. Your best </w:t>
      </w:r>
      <w:r w:rsidR="00A632BD">
        <w:rPr/>
        <w:t>option</w:t>
      </w:r>
      <w:r w:rsidR="00A632BD">
        <w:rPr/>
        <w:t xml:space="preserve"> is Zotero as it is free and open </w:t>
      </w:r>
      <w:r w:rsidR="00A632BD">
        <w:rPr/>
        <w:t>source</w:t>
      </w:r>
      <w:r w:rsidR="00350502">
        <w:rPr/>
        <w:t xml:space="preserve">, </w:t>
      </w:r>
      <w:r w:rsidR="00A632BD">
        <w:rPr/>
        <w:t>and</w:t>
      </w:r>
      <w:r w:rsidR="00A632BD">
        <w:rPr/>
        <w:t xml:space="preserve"> has </w:t>
      </w:r>
      <w:r w:rsidR="00A632BD">
        <w:rPr/>
        <w:t>a good number</w:t>
      </w:r>
      <w:r w:rsidR="00A632BD">
        <w:rPr/>
        <w:t xml:space="preserve"> of plugins and integrations you can use to connect with other apps.</w:t>
      </w:r>
    </w:p>
    <w:p w:rsidR="00A632BD" w:rsidRDefault="00A632BD" w14:paraId="1B82E242" w14:textId="2517280C">
      <w:pPr>
        <w:pStyle w:val="BodyText"/>
      </w:pPr>
      <w:r w:rsidR="00A632BD">
        <w:rPr/>
        <w:t xml:space="preserve">Go to </w:t>
      </w:r>
      <w:r>
        <w:fldChar w:fldCharType="begin"/>
      </w:r>
      <w:ins w:author="Deb Troendle-Scott" w:date="2024-08-01T10:46:00Z" w:id="1653786201">
        <w:r>
          <w:instrText xml:space="preserve">HYPERLINK "https://www.zotero.org/" \h </w:instrText>
        </w:r>
      </w:ins>
      <w:del w:author="Deb Troendle-Scott" w:date="2024-08-01T10:46:00Z" w:id="708550909">
        <w:r>
          <w:delInstrText xml:space="preserve">HYPERLINK "https://litmaps.com" \h</w:delInstrText>
        </w:r>
      </w:del>
      <w:r>
        <w:fldChar w:fldCharType="separate"/>
      </w:r>
      <w:r w:rsidRPr="1D4E4830" w:rsidR="00A632BD">
        <w:rPr>
          <w:rStyle w:val="Hyperlink"/>
        </w:rPr>
        <w:t>zotero.org</w:t>
      </w:r>
      <w:r w:rsidRPr="1D4E4830">
        <w:rPr>
          <w:rStyle w:val="Hyperlink"/>
        </w:rPr>
        <w:fldChar w:fldCharType="end"/>
      </w:r>
      <w:r w:rsidR="00A632BD">
        <w:rPr/>
        <w:t xml:space="preserve"> and click the red </w:t>
      </w:r>
      <w:r w:rsidR="001C7E2A">
        <w:rPr/>
        <w:t>“</w:t>
      </w:r>
      <w:r w:rsidR="00A632BD">
        <w:rPr/>
        <w:t>Download</w:t>
      </w:r>
      <w:r w:rsidR="001C7E2A">
        <w:rPr/>
        <w:t>”</w:t>
      </w:r>
      <w:r w:rsidR="00A632BD">
        <w:rPr/>
        <w:t xml:space="preserve"> button</w:t>
      </w:r>
      <w:r w:rsidR="001C7E2A">
        <w:rPr/>
        <w:t>, t</w:t>
      </w:r>
      <w:r w:rsidR="00A632BD">
        <w:rPr/>
        <w:t>hen follow the instructions to install Zotero on your computer. If you want to sign up for free storage (300MB) and backup for your library, you can also do that here.</w:t>
      </w:r>
    </w:p>
    <w:p w:rsidR="00A632BD" w:rsidRDefault="00A632BD" w14:paraId="072ECDA1" w14:textId="77777777">
      <w:pPr>
        <w:pStyle w:val="BodyText"/>
      </w:pPr>
      <w:r>
        <w:t>Once you have installed Zotero, there are some plugins that will help you in your studies. These are listed below with links to instructions on how to install and configure the plugin.</w:t>
      </w:r>
    </w:p>
    <w:p w:rsidR="00A632BD" w:rsidP="00A632BD" w:rsidRDefault="005C7A27" w14:paraId="29935030" w14:textId="68F2951E">
      <w:pPr>
        <w:pStyle w:val="Compact"/>
        <w:numPr>
          <w:ilvl w:val="0"/>
          <w:numId w:val="13"/>
        </w:numPr>
        <w:rPr/>
      </w:pPr>
      <w:r>
        <w:fldChar w:fldCharType="begin"/>
      </w:r>
      <w:ins w:author="Deb Troendle-Scott" w:date="2024-08-01T10:52:00Z" w:id="1807953657">
        <w:r>
          <w:instrText xml:space="preserve">HYPERLINK "https://zotfile.com/" \h </w:instrText>
        </w:r>
      </w:ins>
      <w:del w:author="Deb Troendle-Scott" w:date="2024-08-01T10:52:00Z" w:id="1671656723">
        <w:r>
          <w:delInstrText xml:space="preserve">HYPERLINK "https://mobile.base-search.net/Search/Advanced/" \l "how-to-install--set-up-zotfile" \h</w:delInstrText>
        </w:r>
      </w:del>
      <w:r>
        <w:fldChar w:fldCharType="separate"/>
      </w:r>
      <w:r w:rsidRPr="1D4E4830" w:rsidR="00A632BD">
        <w:rPr>
          <w:rStyle w:val="Hyperlink"/>
        </w:rPr>
        <w:t>Zotfile</w:t>
      </w:r>
      <w:r w:rsidRPr="1D4E4830">
        <w:rPr>
          <w:rStyle w:val="Hyperlink"/>
        </w:rPr>
        <w:fldChar w:fldCharType="end"/>
      </w:r>
      <w:r w:rsidR="00A632BD">
        <w:rPr/>
        <w:t xml:space="preserve"> </w:t>
      </w:r>
      <w:r w:rsidR="00A632BD">
        <w:rPr/>
        <w:t>allows you to find and manage PDFs in your Zotero library</w:t>
      </w:r>
    </w:p>
    <w:p w:rsidR="00A632BD" w:rsidP="00A632BD" w:rsidRDefault="00655C6C" w14:paraId="13780BD8" w14:textId="24439CE4">
      <w:pPr>
        <w:pStyle w:val="Compact"/>
        <w:numPr>
          <w:ilvl w:val="0"/>
          <w:numId w:val="13"/>
        </w:numPr>
        <w:rPr/>
      </w:pPr>
      <w:r>
        <w:fldChar w:fldCharType="begin"/>
      </w:r>
      <w:r>
        <w:instrText xml:space="preserve">HYPERLINK "https://github.com/eschnett/zotero-citationcounts"</w:instrText>
      </w:r>
      <w:r>
        <w:fldChar w:fldCharType="separate"/>
      </w:r>
      <w:r w:rsidRPr="1D4E4830" w:rsidR="00655C6C">
        <w:rPr>
          <w:rStyle w:val="Hyperlink"/>
        </w:rPr>
        <w:t>Citation Counts Manager</w:t>
      </w:r>
      <w:r>
        <w:fldChar w:fldCharType="end"/>
      </w:r>
      <w:r w:rsidR="00A632BD">
        <w:rPr/>
        <w:t xml:space="preserve"> </w:t>
      </w:r>
      <w:r w:rsidR="00A632BD">
        <w:rPr/>
        <w:t>automatically update</w:t>
      </w:r>
      <w:r w:rsidR="005F0B9D">
        <w:rPr/>
        <w:t>s</w:t>
      </w:r>
      <w:r w:rsidR="00A632BD">
        <w:rPr/>
        <w:t xml:space="preserve"> citation counts for items in your library</w:t>
      </w:r>
    </w:p>
    <w:p w:rsidR="00A632BD" w:rsidP="00A632BD" w:rsidRDefault="005C7A27" w14:paraId="7F6B1F1A" w14:textId="760DDB67">
      <w:pPr>
        <w:pStyle w:val="Compact"/>
        <w:numPr>
          <w:ilvl w:val="0"/>
          <w:numId w:val="13"/>
        </w:numPr>
      </w:pPr>
      <w:r>
        <w:fldChar w:fldCharType="begin"/>
      </w:r>
      <w:ins w:author="Deb Troendle-Scott" w:date="2024-08-01T10:50:00Z" w16du:dateUtc="2024-08-01T02:50:00Z" w:id="1224">
        <w:r w:rsidR="005F0B9D">
          <w:instrText xml:space="preserve">HYPERLINK "https://scite.ai/" \h </w:instrText>
        </w:r>
      </w:ins>
      <w:del w:author="Deb Troendle-Scott" w:date="2024-08-01T10:50:00Z" w16du:dateUtc="2024-08-01T02:50:00Z" w:id="1225">
        <w:r w:rsidDel="005F0B9D">
          <w:delInstrText>HYPERLINK "https://doaj.org/" \l "installation" \h</w:delInstrText>
        </w:r>
      </w:del>
      <w:r>
        <w:fldChar w:fldCharType="separate"/>
      </w:r>
      <w:r w:rsidR="00A632BD">
        <w:rPr>
          <w:rStyle w:val="Hyperlink"/>
        </w:rPr>
        <w:t>scite.ai</w:t>
      </w:r>
      <w:r>
        <w:rPr>
          <w:rStyle w:val="Hyperlink"/>
        </w:rPr>
        <w:fldChar w:fldCharType="end"/>
      </w:r>
      <w:r w:rsidR="00A632BD">
        <w:t xml:space="preserve"> - provides a breakdown of how references are cited in the literature</w:t>
      </w:r>
    </w:p>
    <w:p w:rsidR="00A632BD" w:rsidRDefault="00A632BD" w14:paraId="4B952D25" w14:textId="50B87BCE">
      <w:pPr>
        <w:pStyle w:val="FirstParagraph"/>
      </w:pPr>
      <w:r w:rsidR="00A632BD">
        <w:rPr/>
        <w:t xml:space="preserve">Now that you have Zotero ready to go, </w:t>
      </w:r>
      <w:r w:rsidR="00A632BD">
        <w:rPr/>
        <w:t>it’s</w:t>
      </w:r>
      <w:r w:rsidR="00A632BD">
        <w:rPr/>
        <w:t xml:space="preserve"> time to import your first references. Find the </w:t>
      </w:r>
      <w:r w:rsidR="00A632BD">
        <w:rPr/>
        <w:t>untitled.ris</w:t>
      </w:r>
      <w:r w:rsidR="00A632BD">
        <w:rPr/>
        <w:t xml:space="preserve"> file in your downloads folder and </w:t>
      </w:r>
      <w:r w:rsidR="00A632BD">
        <w:rPr/>
        <w:t>open</w:t>
      </w:r>
      <w:r w:rsidR="00A87E82">
        <w:rPr/>
        <w:t xml:space="preserve"> it</w:t>
      </w:r>
      <w:r w:rsidR="00A632BD">
        <w:rPr/>
        <w:t>. You might have to confirm that you want to open with Zotero.</w:t>
      </w:r>
    </w:p>
    <w:p w:rsidR="00A632BD" w:rsidRDefault="00A632BD" w14:paraId="34F1B24B" w14:textId="77777777">
      <w:pPr>
        <w:pStyle w:val="BodyText"/>
      </w:pPr>
      <w:r w:rsidR="00A632BD">
        <w:rPr/>
        <w:t>Keep in mind that each journal system will name the downloaded file differently, but they should all end in .</w:t>
      </w:r>
      <w:r w:rsidR="00A632BD">
        <w:rPr/>
        <w:t>ris</w:t>
      </w:r>
      <w:r w:rsidR="00A632BD">
        <w:rPr/>
        <w:t>.</w:t>
      </w:r>
    </w:p>
    <w:p w:rsidR="00A632BD" w:rsidRDefault="00A632BD" w14:paraId="3751B685" w14:textId="77777777">
      <w:pPr>
        <w:pStyle w:val="Heading3"/>
      </w:pPr>
      <w:bookmarkStart w:name="zotero-and-the-library" w:id="1231"/>
      <w:bookmarkEnd w:id="1206"/>
      <w:r>
        <w:t>Zotero and the Library</w:t>
      </w:r>
    </w:p>
    <w:p w:rsidR="00A632BD" w:rsidRDefault="00A632BD" w14:paraId="54D3ECE6" w14:textId="77777777">
      <w:pPr>
        <w:pStyle w:val="FirstParagraph"/>
      </w:pPr>
      <w:r w:rsidR="00A632BD">
        <w:rPr/>
        <w:t>LitMaps</w:t>
      </w:r>
      <w:r w:rsidR="00A632BD">
        <w:rPr/>
        <w:t xml:space="preserve"> is not the only way that you can connect to Zotero. You can also export items directly from a search in the library databases.</w:t>
      </w:r>
    </w:p>
    <w:p w:rsidR="00A632BD" w:rsidRDefault="00A632BD" w14:paraId="61341290" w14:textId="12E875EC">
      <w:pPr>
        <w:pStyle w:val="BodyText"/>
      </w:pPr>
      <w:r w:rsidR="00A632BD">
        <w:rPr/>
        <w:t xml:space="preserve">Go to </w:t>
      </w:r>
      <w:r>
        <w:fldChar w:fldCharType="begin"/>
      </w:r>
      <w:ins w:author="Deb Troendle-Scott" w:date="2024-08-01T10:56:00Z" w:id="857007329">
        <w:r>
          <w:instrText xml:space="preserve">HYPERLINK "https://www.twu.ca/academics/library" \h </w:instrText>
        </w:r>
      </w:ins>
      <w:del w:author="Deb Troendle-Scott" w:date="2024-08-01T10:56:00Z" w:id="2116473578">
        <w:r>
          <w:delInstrText xml:space="preserve">HYPERLINK "https://scholar.google.com/" \h</w:delInstrText>
        </w:r>
      </w:del>
      <w:r>
        <w:fldChar w:fldCharType="separate"/>
      </w:r>
      <w:r w:rsidRPr="1D4E4830" w:rsidR="00A632BD">
        <w:rPr>
          <w:rStyle w:val="Hyperlink"/>
        </w:rPr>
        <w:t>twu.ca/library</w:t>
      </w:r>
      <w:r w:rsidRPr="1D4E4830">
        <w:rPr>
          <w:rStyle w:val="Hyperlink"/>
        </w:rPr>
        <w:fldChar w:fldCharType="end"/>
      </w:r>
      <w:r w:rsidR="00A632BD">
        <w:rPr/>
        <w:t xml:space="preserve"> and search for </w:t>
      </w:r>
      <w:r w:rsidR="00A632BD">
        <w:rPr/>
        <w:t>transformational servant leadership</w:t>
      </w:r>
      <w:r w:rsidR="00A632BD">
        <w:rPr/>
        <w:t>.</w:t>
      </w:r>
      <w:r w:rsidR="00A632BD">
        <w:rPr/>
        <w:t xml:space="preserve"> On the results page, you might notice that you are prompted to sign in to see certain items. There is a yellow banner at the top of the page with a link to login.</w:t>
      </w:r>
    </w:p>
    <w:p w:rsidR="00A632BD" w:rsidRDefault="00A632BD" w14:paraId="25B90471" w14:textId="17628AC8">
      <w:pPr>
        <w:pStyle w:val="BodyText"/>
      </w:pPr>
      <w:r w:rsidR="00A632BD">
        <w:rPr/>
        <w:t xml:space="preserve">Click </w:t>
      </w:r>
      <w:r w:rsidR="00A632BD">
        <w:rPr/>
        <w:t>the top item in the list of results</w:t>
      </w:r>
      <w:r w:rsidR="00D75B34">
        <w:rPr/>
        <w:t>.</w:t>
      </w:r>
    </w:p>
    <w:tbl>
      <w:tblPr>
        <w:tblStyle w:val="Table"/>
        <w:tblW w:w="5000" w:type="pct"/>
        <w:tblLayout w:type="fixed"/>
        <w:tblLook w:val="0000" w:firstRow="0" w:lastRow="0" w:firstColumn="0" w:lastColumn="0" w:noHBand="0" w:noVBand="0"/>
      </w:tblPr>
      <w:tblGrid>
        <w:gridCol w:w="9360"/>
      </w:tblGrid>
      <w:tr w:rsidR="00A632BD" w:rsidTr="1D4E4830" w14:paraId="0DB0ED9E"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D75B34" w:rsidR="00D75B34" w:rsidP="1D4E4830" w:rsidRDefault="00A632BD" w14:paraId="5C50CCFA" w14:textId="1E858D99">
            <w:pPr>
              <w:pStyle w:val="ImageCaption"/>
              <w:spacing w:before="200"/>
              <w:rPr>
                <w:i w:val="0"/>
                <w:iCs w:val="0"/>
                <w:rPrChange w:author="" w16du:dateUtc="2024-08-01T02:57:00Z" w:id="1828140712">
                  <w:rPr/>
                </w:rPrChange>
              </w:rPr>
            </w:pPr>
            <w:bookmarkStart w:name="fig-library1" w:id="1241"/>
            <w:r w:rsidRPr="1D4E4830" w:rsidR="00A632BD">
              <w:rPr>
                <w:i w:val="0"/>
                <w:iCs w:val="0"/>
              </w:rPr>
              <w:t>Figure 2.18</w:t>
            </w:r>
          </w:p>
          <w:p w:rsidR="00A632BD" w:rsidRDefault="00A632BD" w14:paraId="45EC2CA1" w14:textId="6E0C8CD8">
            <w:pPr>
              <w:pStyle w:val="ImageCaption"/>
              <w:spacing w:before="200"/>
              <w:rPr/>
            </w:pPr>
            <w:r w:rsidR="00A632BD">
              <w:rPr/>
              <w:t xml:space="preserve">Screenshot of </w:t>
            </w:r>
            <w:r w:rsidR="00D75B34">
              <w:rPr/>
              <w:t xml:space="preserve">TWU Library </w:t>
            </w:r>
            <w:r w:rsidR="00082B88">
              <w:rPr/>
              <w:t>Search Results for Transformational Servant Leadership</w:t>
            </w:r>
          </w:p>
          <w:p w:rsidRPr="00082B88" w:rsidR="00082B88" w:rsidP="1D4E4830" w:rsidRDefault="00082B88" w14:paraId="61DE6CC0" w14:textId="4575A21E">
            <w:pPr>
              <w:pStyle w:val="ImageCaption"/>
              <w:spacing w:before="200"/>
              <w:rPr>
                <w:i w:val="0"/>
                <w:iCs w:val="0"/>
                <w:rPrChange w:author="" w16du:dateUtc="2024-08-01T02:58:00Z" w:id="977704621">
                  <w:rPr/>
                </w:rPrChange>
              </w:rPr>
            </w:pPr>
            <w:r w:rsidRPr="1D4E4830" w:rsidR="00082B88">
              <w:rPr>
                <w:i w:val="0"/>
                <w:iCs w:val="0"/>
              </w:rPr>
              <w:t xml:space="preserve">[Alt text: </w:t>
            </w:r>
            <w:r w:rsidRPr="1D4E4830" w:rsidR="00082B88">
              <w:rPr>
                <w:i w:val="0"/>
                <w:iCs w:val="0"/>
              </w:rPr>
              <w:t xml:space="preserve">Screenshot of TWU Library </w:t>
            </w:r>
            <w:r w:rsidRPr="1D4E4830" w:rsidR="00082B88">
              <w:rPr>
                <w:i w:val="0"/>
                <w:iCs w:val="0"/>
              </w:rPr>
              <w:t>search results for transformational servant leadership</w:t>
            </w:r>
            <w:r w:rsidRPr="1D4E4830" w:rsidR="00082B88">
              <w:rPr>
                <w:i w:val="0"/>
                <w:iCs w:val="0"/>
              </w:rPr>
              <w:t>]</w:t>
            </w:r>
          </w:p>
          <w:p w:rsidR="00082B88" w:rsidRDefault="00082B88" w14:paraId="626E4D0B" w14:textId="77777777">
            <w:pPr>
              <w:pStyle w:val="ImageCaption"/>
              <w:spacing w:before="200"/>
            </w:pPr>
          </w:p>
          <w:p w:rsidR="00082B88" w:rsidRDefault="00082B88" w14:paraId="0B5910AD" w14:textId="77777777">
            <w:pPr>
              <w:pStyle w:val="ImageCaption"/>
              <w:spacing w:before="200"/>
            </w:pPr>
          </w:p>
          <w:p w:rsidR="00A632BD" w:rsidRDefault="00A632BD" w14:paraId="10790491" w14:textId="77777777">
            <w:pPr>
              <w:pStyle w:val="Compact"/>
            </w:pPr>
            <w:r>
              <w:rPr>
                <w:noProof/>
              </w:rPr>
              <w:drawing>
                <wp:inline distT="0" distB="0" distL="0" distR="0" wp14:anchorId="29A27891" wp14:editId="58F8130A">
                  <wp:extent cx="5334000" cy="297355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assets/u2/library1.png"/>
                          <pic:cNvPicPr>
                            <a:picLocks noChangeAspect="1" noChangeArrowheads="1"/>
                          </pic:cNvPicPr>
                        </pic:nvPicPr>
                        <pic:blipFill>
                          <a:blip r:embed="rId35"/>
                          <a:stretch>
                            <a:fillRect/>
                          </a:stretch>
                        </pic:blipFill>
                        <pic:spPr bwMode="auto">
                          <a:xfrm>
                            <a:off x="0" y="0"/>
                            <a:ext cx="5334000" cy="2973551"/>
                          </a:xfrm>
                          <a:prstGeom prst="rect">
                            <a:avLst/>
                          </a:prstGeom>
                          <a:noFill/>
                          <a:ln w="9525">
                            <a:noFill/>
                            <a:headEnd/>
                            <a:tailEnd/>
                          </a:ln>
                        </pic:spPr>
                      </pic:pic>
                    </a:graphicData>
                  </a:graphic>
                </wp:inline>
              </w:drawing>
            </w:r>
          </w:p>
        </w:tc>
        <w:bookmarkEnd w:id="1241"/>
      </w:tr>
    </w:tbl>
    <w:p w:rsidR="001A6FE8" w:rsidRDefault="001A6FE8" w14:paraId="787296B5" w14:textId="77777777">
      <w:pPr>
        <w:pStyle w:val="BodyText"/>
      </w:pPr>
    </w:p>
    <w:p w:rsidR="00A632BD" w:rsidRDefault="00A632BD" w14:paraId="5798900D" w14:textId="50E7EF94">
      <w:pPr>
        <w:pStyle w:val="BodyText"/>
      </w:pPr>
      <w:r w:rsidR="00082B88">
        <w:rPr/>
        <w:t>C</w:t>
      </w:r>
      <w:r w:rsidR="00A632BD">
        <w:rPr/>
        <w:t xml:space="preserve">lick </w:t>
      </w:r>
      <w:r w:rsidR="00A632BD">
        <w:rPr/>
        <w:t xml:space="preserve">the </w:t>
      </w:r>
      <w:r w:rsidR="002B5E0C">
        <w:rPr/>
        <w:t>“</w:t>
      </w:r>
      <w:r w:rsidR="00A632BD">
        <w:rPr/>
        <w:t>Export</w:t>
      </w:r>
      <w:r w:rsidR="002B5E0C">
        <w:rPr/>
        <w:t>”</w:t>
      </w:r>
      <w:r w:rsidR="00A632BD">
        <w:rPr/>
        <w:t xml:space="preserve"> button on the right side</w:t>
      </w:r>
      <w:r w:rsidR="002B5E0C">
        <w:rPr/>
        <w:t>, t</w:t>
      </w:r>
      <w:r w:rsidR="00A632BD">
        <w:rPr/>
        <w:t xml:space="preserve">hen </w:t>
      </w:r>
      <w:r w:rsidR="00A632BD">
        <w:rPr/>
        <w:t>choose</w:t>
      </w:r>
      <w:r w:rsidR="00A632BD">
        <w:rPr/>
        <w:t xml:space="preserve"> </w:t>
      </w:r>
      <w:r w:rsidR="002B5E0C">
        <w:rPr/>
        <w:t>“</w:t>
      </w:r>
      <w:r w:rsidR="00A632BD">
        <w:rPr/>
        <w:t>Direct Export in RIS Format</w:t>
      </w:r>
      <w:r w:rsidR="002B5E0C">
        <w:rPr/>
        <w:t>,”</w:t>
      </w:r>
      <w:r w:rsidR="00A632BD">
        <w:rPr/>
        <w:t xml:space="preserve"> then </w:t>
      </w:r>
      <w:r w:rsidR="002B5E0C">
        <w:rPr/>
        <w:t>“</w:t>
      </w:r>
      <w:r w:rsidR="00A632BD">
        <w:rPr/>
        <w:t>Save</w:t>
      </w:r>
      <w:r w:rsidR="002B5E0C">
        <w:rPr/>
        <w:t>.</w:t>
      </w:r>
      <w:r w:rsidR="002B5E0C">
        <w:rPr/>
        <w:t>”</w:t>
      </w:r>
    </w:p>
    <w:tbl>
      <w:tblPr>
        <w:tblStyle w:val="Table"/>
        <w:tblW w:w="5000" w:type="pct"/>
        <w:tblLayout w:type="fixed"/>
        <w:tblLook w:val="0000" w:firstRow="0" w:lastRow="0" w:firstColumn="0" w:lastColumn="0" w:noHBand="0" w:noVBand="0"/>
      </w:tblPr>
      <w:tblGrid>
        <w:gridCol w:w="9360"/>
      </w:tblGrid>
      <w:tr w:rsidR="00A632BD" w:rsidTr="1D4E4830" w14:paraId="6F3B58FE"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B5E0C" w:rsidR="002B5E0C" w:rsidP="1D4E4830" w:rsidRDefault="00A632BD" w14:paraId="5D2882BD" w14:textId="1984C1B3">
            <w:pPr>
              <w:pStyle w:val="ImageCaption"/>
              <w:spacing w:before="200"/>
              <w:rPr>
                <w:i w:val="0"/>
                <w:iCs w:val="0"/>
                <w:rPrChange w:author="" w16du:dateUtc="2024-08-01T03:00:00Z" w:id="1759550238">
                  <w:rPr/>
                </w:rPrChange>
              </w:rPr>
            </w:pPr>
            <w:bookmarkStart w:name="fig-library2" w:id="1277"/>
            <w:r w:rsidRPr="1D4E4830" w:rsidR="00A632BD">
              <w:rPr>
                <w:i w:val="0"/>
                <w:iCs w:val="0"/>
              </w:rPr>
              <w:t>Figure 2.19</w:t>
            </w:r>
          </w:p>
          <w:p w:rsidR="002B5E0C" w:rsidP="002B5E0C" w:rsidRDefault="002B5E0C" w14:paraId="58798AA6" w14:textId="381B010E">
            <w:pPr>
              <w:pStyle w:val="ImageCaption"/>
              <w:spacing w:before="200"/>
              <w:rPr/>
            </w:pPr>
            <w:r w:rsidR="002B5E0C">
              <w:rPr/>
              <w:t xml:space="preserve">Screenshot of TWU Library Search Results </w:t>
            </w:r>
            <w:r w:rsidR="532BF4C7">
              <w:rPr/>
              <w:t>Showing Export Button (Circled)</w:t>
            </w:r>
          </w:p>
          <w:p w:rsidRPr="004D6D83" w:rsidR="004D6D83" w:rsidP="1D4E4830" w:rsidRDefault="004D6D83" w14:paraId="788D5C3F" w14:textId="5065C219">
            <w:pPr>
              <w:pStyle w:val="ImageCaption"/>
              <w:spacing w:before="200"/>
              <w:rPr>
                <w:i w:val="0"/>
                <w:iCs w:val="0"/>
                <w:rPrChange w:author="" w16du:dateUtc="2024-08-01T03:01:00Z" w:id="1605836413">
                  <w:rPr/>
                </w:rPrChange>
              </w:rPr>
            </w:pPr>
            <w:r w:rsidRPr="1D4E4830" w:rsidR="532BF4C7">
              <w:rPr>
                <w:i w:val="0"/>
                <w:iCs w:val="0"/>
              </w:rPr>
              <w:t xml:space="preserve">[Alt text: </w:t>
            </w:r>
            <w:r w:rsidRPr="1D4E4830" w:rsidR="532BF4C7">
              <w:rPr>
                <w:i w:val="0"/>
                <w:iCs w:val="0"/>
              </w:rPr>
              <w:t xml:space="preserve">Screenshot of TWU Library </w:t>
            </w:r>
            <w:r w:rsidRPr="1D4E4830" w:rsidR="532BF4C7">
              <w:rPr>
                <w:i w:val="0"/>
                <w:iCs w:val="0"/>
              </w:rPr>
              <w:t>search results showing export button circled</w:t>
            </w:r>
            <w:r w:rsidRPr="1D4E4830" w:rsidR="532BF4C7">
              <w:rPr>
                <w:i w:val="0"/>
                <w:iCs w:val="0"/>
              </w:rPr>
              <w:t xml:space="preserve"> in red on right]</w:t>
            </w:r>
          </w:p>
          <w:p w:rsidR="004D6D83" w:rsidP="004D6D83" w:rsidRDefault="004D6D83" w14:paraId="0306D965" w14:textId="77777777">
            <w:pPr>
              <w:pStyle w:val="ImageCaption"/>
              <w:spacing w:before="200"/>
            </w:pPr>
          </w:p>
          <w:p w:rsidR="00A632BD" w:rsidP="1D4E4830" w:rsidRDefault="00A632BD" w14:paraId="7E110D62" w14:textId="77777777">
            <w:pPr>
              <w:pStyle w:val="Compact"/>
              <w:spacing w:before="200"/>
            </w:pPr>
            <w:r>
              <w:rPr>
                <w:noProof/>
              </w:rPr>
              <w:drawing>
                <wp:inline distT="0" distB="0" distL="0" distR="0" wp14:anchorId="3FFF4199" wp14:editId="3E8451B0">
                  <wp:extent cx="5334000" cy="294927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assets/u2/library2.png"/>
                          <pic:cNvPicPr>
                            <a:picLocks noChangeAspect="1" noChangeArrowheads="1"/>
                          </pic:cNvPicPr>
                        </pic:nvPicPr>
                        <pic:blipFill>
                          <a:blip r:embed="rId36"/>
                          <a:stretch>
                            <a:fillRect/>
                          </a:stretch>
                        </pic:blipFill>
                        <pic:spPr bwMode="auto">
                          <a:xfrm>
                            <a:off x="0" y="0"/>
                            <a:ext cx="5334000" cy="2949273"/>
                          </a:xfrm>
                          <a:prstGeom prst="rect">
                            <a:avLst/>
                          </a:prstGeom>
                          <a:noFill/>
                          <a:ln w="9525">
                            <a:noFill/>
                            <a:headEnd/>
                            <a:tailEnd/>
                          </a:ln>
                        </pic:spPr>
                      </pic:pic>
                    </a:graphicData>
                  </a:graphic>
                </wp:inline>
              </w:drawing>
            </w:r>
          </w:p>
        </w:tc>
        <w:bookmarkEnd w:id="1277"/>
      </w:tr>
    </w:tbl>
    <w:p w:rsidR="00A632BD" w:rsidRDefault="00A632BD" w14:paraId="52D1F3CB" w14:textId="77777777">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rsidTr="1D4E4830" w14:paraId="1F74A7EA" w14:textId="77777777">
        <w:tc>
          <w:tcPr>
            <w:cnfStyle w:val="000010000000" w:firstRow="0" w:lastRow="0" w:firstColumn="0" w:lastColumn="0" w:oddVBand="1" w:evenVBand="0" w:oddHBand="0" w:evenHBand="0" w:firstRowFirstColumn="0" w:firstRowLastColumn="0" w:lastRowFirstColumn="0" w:lastRowLastColumn="0"/>
            <w:tcW w:w="7920" w:type="dxa"/>
            <w:tcMar/>
          </w:tcPr>
          <w:p w:rsidR="004D6D83" w:rsidP="004D6D83" w:rsidRDefault="00A632BD" w14:paraId="4BD16FBC" w14:textId="26731DD2">
            <w:pPr>
              <w:pStyle w:val="ImageCaption"/>
              <w:spacing w:before="200"/>
            </w:pPr>
            <w:bookmarkStart w:name="fig-library3" w:id="1294"/>
            <w:r w:rsidRPr="1D4E4830" w:rsidR="00A632BD">
              <w:rPr>
                <w:i w:val="0"/>
                <w:iCs w:val="0"/>
              </w:rPr>
              <w:t>Figure 2.20</w:t>
            </w:r>
          </w:p>
          <w:p w:rsidR="004D6D83" w:rsidP="004D6D83" w:rsidRDefault="004D6D83" w14:paraId="3838DEF4" w14:textId="62A42F1A">
            <w:pPr>
              <w:pStyle w:val="ImageCaption"/>
              <w:spacing w:before="200"/>
              <w:rPr/>
            </w:pPr>
            <w:r w:rsidR="532BF4C7">
              <w:rPr/>
              <w:t xml:space="preserve">Screenshot of TWU Library </w:t>
            </w:r>
            <w:r w:rsidR="532BF4C7">
              <w:rPr/>
              <w:t>Export Manager File Format Options</w:t>
            </w:r>
            <w:r w:rsidR="532BF4C7">
              <w:rPr/>
              <w:t xml:space="preserve"> (RIS Selected)</w:t>
            </w:r>
          </w:p>
          <w:p w:rsidRPr="004D6D83" w:rsidR="004D6D83" w:rsidP="1D4E4830" w:rsidRDefault="004D6D83" w14:paraId="44E4E7BE" w14:textId="089D13B6">
            <w:pPr>
              <w:pStyle w:val="ImageCaption"/>
              <w:spacing w:before="200"/>
              <w:rPr>
                <w:i w:val="0"/>
                <w:iCs w:val="0"/>
                <w:rPrChange w:author="" w16du:dateUtc="2024-08-01T03:04:00Z" w:id="1557688628">
                  <w:rPr/>
                </w:rPrChange>
              </w:rPr>
            </w:pPr>
            <w:r w:rsidRPr="1D4E4830" w:rsidR="532BF4C7">
              <w:rPr>
                <w:i w:val="0"/>
                <w:iCs w:val="0"/>
              </w:rPr>
              <w:t xml:space="preserve">[Alt text: </w:t>
            </w:r>
            <w:r w:rsidRPr="1D4E4830" w:rsidR="532BF4C7">
              <w:rPr>
                <w:i w:val="0"/>
                <w:iCs w:val="0"/>
              </w:rPr>
              <w:t xml:space="preserve">Screenshot of TWU Library </w:t>
            </w:r>
            <w:r w:rsidRPr="1D4E4830" w:rsidR="532BF4C7">
              <w:rPr>
                <w:i w:val="0"/>
                <w:iCs w:val="0"/>
              </w:rPr>
              <w:t xml:space="preserve">export manager file format options </w:t>
            </w:r>
            <w:r w:rsidRPr="1D4E4830" w:rsidR="532BF4C7">
              <w:rPr>
                <w:i w:val="0"/>
                <w:iCs w:val="0"/>
              </w:rPr>
              <w:t xml:space="preserve">with </w:t>
            </w:r>
            <w:r w:rsidRPr="1D4E4830" w:rsidR="532BF4C7">
              <w:rPr>
                <w:i w:val="0"/>
                <w:iCs w:val="0"/>
              </w:rPr>
              <w:t xml:space="preserve">RIS </w:t>
            </w:r>
            <w:r w:rsidRPr="1D4E4830" w:rsidR="532BF4C7">
              <w:rPr>
                <w:i w:val="0"/>
                <w:iCs w:val="0"/>
              </w:rPr>
              <w:t>s</w:t>
            </w:r>
            <w:r w:rsidRPr="1D4E4830" w:rsidR="532BF4C7">
              <w:rPr>
                <w:i w:val="0"/>
                <w:iCs w:val="0"/>
              </w:rPr>
              <w:t>elected</w:t>
            </w:r>
            <w:r w:rsidRPr="1D4E4830" w:rsidR="532BF4C7">
              <w:rPr>
                <w:i w:val="0"/>
                <w:iCs w:val="0"/>
              </w:rPr>
              <w:t>]</w:t>
            </w:r>
          </w:p>
          <w:p w:rsidRPr="004D6D83" w:rsidR="004D6D83" w:rsidP="1D4E4830" w:rsidRDefault="004D6D83" w14:paraId="47D28EC1" w14:textId="77777777">
            <w:pPr>
              <w:pStyle w:val="ImageCaption"/>
              <w:spacing w:before="200"/>
              <w:rPr>
                <w:i w:val="0"/>
                <w:iCs w:val="0"/>
                <w:rPrChange w:author="" w16du:dateUtc="2024-08-01T03:04:00Z" w:id="1781460584">
                  <w:rPr/>
                </w:rPrChange>
              </w:rPr>
            </w:pPr>
          </w:p>
          <w:p w:rsidR="00A632BD" w:rsidP="1D4E4830" w:rsidRDefault="00A632BD" w14:paraId="3E1DFCB6" w14:textId="77777777">
            <w:pPr>
              <w:pStyle w:val="Compact"/>
              <w:spacing w:before="200"/>
            </w:pPr>
            <w:r>
              <w:rPr>
                <w:noProof/>
              </w:rPr>
              <w:drawing>
                <wp:inline distT="0" distB="0" distL="0" distR="0" wp14:anchorId="753EB53C" wp14:editId="01BBB902">
                  <wp:extent cx="5334000" cy="3049869"/>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assets/u2/library3.png"/>
                          <pic:cNvPicPr>
                            <a:picLocks noChangeAspect="1" noChangeArrowheads="1"/>
                          </pic:cNvPicPr>
                        </pic:nvPicPr>
                        <pic:blipFill>
                          <a:blip r:embed="rId37"/>
                          <a:stretch>
                            <a:fillRect/>
                          </a:stretch>
                        </pic:blipFill>
                        <pic:spPr bwMode="auto">
                          <a:xfrm>
                            <a:off x="0" y="0"/>
                            <a:ext cx="5334000" cy="3049869"/>
                          </a:xfrm>
                          <a:prstGeom prst="rect">
                            <a:avLst/>
                          </a:prstGeom>
                          <a:noFill/>
                          <a:ln w="9525">
                            <a:noFill/>
                            <a:headEnd/>
                            <a:tailEnd/>
                          </a:ln>
                        </pic:spPr>
                      </pic:pic>
                    </a:graphicData>
                  </a:graphic>
                </wp:inline>
              </w:drawing>
            </w:r>
          </w:p>
        </w:tc>
        <w:bookmarkEnd w:id="1294"/>
      </w:tr>
    </w:tbl>
    <w:p w:rsidR="00A632BD" w:rsidRDefault="00A632BD" w14:paraId="595A6EA8" w14:textId="77777777">
      <w:pPr>
        <w:pStyle w:val="BodyText"/>
      </w:pPr>
      <w:r w:rsidR="00A632BD">
        <w:rPr/>
        <w:t xml:space="preserve">You might get a message to install the Zotero Connector in your browser, go ahead and do that. Once you have imported the reference, you will have a </w:t>
      </w:r>
      <w:r w:rsidR="00A632BD">
        <w:rPr/>
        <w:t>brand new</w:t>
      </w:r>
      <w:r w:rsidR="00A632BD">
        <w:rPr/>
        <w:t xml:space="preserve"> item in your Zotero library!</w:t>
      </w:r>
    </w:p>
    <w:p w:rsidR="00A632BD" w:rsidRDefault="00A632BD" w14:paraId="7D541B23" w14:textId="5D8B9462">
      <w:pPr>
        <w:pStyle w:val="BodyText"/>
      </w:pPr>
      <w:commentRangeStart w:id="1561063788"/>
      <w:r w:rsidR="00A632BD">
        <w:rPr/>
        <w:t>From</w:t>
      </w:r>
      <w:commentRangeEnd w:id="1561063788"/>
      <w:r>
        <w:rPr>
          <w:rStyle w:val="CommentReference"/>
        </w:rPr>
        <w:commentReference w:id="1561063788"/>
      </w:r>
      <w:r w:rsidR="00A632BD">
        <w:rPr/>
        <w:t xml:space="preserve"> here on to the day you graduate</w:t>
      </w:r>
      <w:del w:author="Deb Troendle-Scott" w:date="2024-08-01T11:05:00Z" w:id="208623095">
        <w:r w:rsidDel="00A632BD">
          <w:delText xml:space="preserve"> with your BA, then your MA, and finally your PhD</w:delText>
        </w:r>
      </w:del>
      <w:r w:rsidR="00A632BD">
        <w:rPr/>
        <w:t xml:space="preserve">, Zotero will be with </w:t>
      </w:r>
      <w:r w:rsidR="00A632BD">
        <w:rPr/>
        <w:t>you</w:t>
      </w:r>
      <w:r w:rsidR="00A632BD">
        <w:rPr/>
        <w:t xml:space="preserve"> and you may find yourself using it every day. </w:t>
      </w:r>
      <w:del w:author="Deb Troendle-Scott" w:date="2024-08-01T11:05:00Z" w:id="735547261">
        <w:r w:rsidDel="00A632BD">
          <w:delText xml:space="preserve">I (Colin) am finishing my PhD, and Zotero is ALWAYS open on my computer. </w:delText>
        </w:r>
      </w:del>
      <w:r w:rsidR="00A632BD">
        <w:rPr/>
        <w:t xml:space="preserve">It is absolutely </w:t>
      </w:r>
      <w:del w:author="Deb Troendle-Scott" w:date="2024-08-01T11:05:00Z" w:id="1860938137">
        <w:r w:rsidDel="00A632BD">
          <w:delText>indispensible</w:delText>
        </w:r>
      </w:del>
      <w:ins w:author="Deb Troendle-Scott" w:date="2024-08-01T11:05:00Z" w:id="716662844">
        <w:r w:rsidR="001E6E01">
          <w:t>indispensable</w:t>
        </w:r>
      </w:ins>
      <w:r w:rsidR="00A632BD">
        <w:rPr/>
        <w:t>.</w:t>
      </w:r>
    </w:p>
    <w:p w:rsidR="00A632BD" w:rsidRDefault="00A632BD" w14:paraId="1EA21470" w14:textId="77777777">
      <w:pPr>
        <w:pStyle w:val="Heading3"/>
      </w:pPr>
      <w:bookmarkStart w:name="activity-using-zotero" w:id="1317"/>
      <w:bookmarkEnd w:id="1231"/>
      <w:r>
        <w:t>2.3.1 Activity: Using Zotero</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3AC06F02"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4AF6D6CB" w14:textId="77777777">
            <w:pPr>
              <w:pStyle w:val="FirstParagraph"/>
              <w:spacing w:before="16" w:after="64"/>
            </w:pPr>
          </w:p>
          <w:p w:rsidR="00A632BD" w:rsidRDefault="00A632BD" w14:paraId="7A9AF5DF" w14:textId="77777777">
            <w:pPr>
              <w:pStyle w:val="BodyText"/>
              <w:spacing w:before="16"/>
            </w:pPr>
            <w:r w:rsidR="00A632BD">
              <w:rPr/>
              <w:t xml:space="preserve">Now that you have connected </w:t>
            </w:r>
            <w:r w:rsidR="00A632BD">
              <w:rPr/>
              <w:t>LitMaps</w:t>
            </w:r>
            <w:r w:rsidR="00A632BD">
              <w:rPr/>
              <w:t xml:space="preserve"> to Zotero, </w:t>
            </w:r>
            <w:r w:rsidR="00A632BD">
              <w:rPr/>
              <w:t>let’s</w:t>
            </w:r>
            <w:r w:rsidR="00A632BD">
              <w:rPr/>
              <w:t xml:space="preserve"> explore how to use Zotero in your studies.</w:t>
            </w:r>
          </w:p>
          <w:p w:rsidR="00A632BD" w:rsidP="1D4E4830" w:rsidRDefault="001E6E01" w14:paraId="25D75AD5" w14:textId="7CAC57D9">
            <w:pPr>
              <w:pStyle w:val="ListBullet"/>
              <w:rPr>
                <w:rFonts w:ascii="Aptos" w:hAnsi="Aptos"/>
              </w:rPr>
            </w:pPr>
            <w:r w:rsidRPr="00E2718A" w:rsidR="001E6E01">
              <w:rPr>
                <w:b w:val="1"/>
                <w:bCs w:val="1"/>
                <w:kern w:val="2"/>
                <w:lang w:val="en-CA"/>
                <w14:ligatures w14:val="standardContextual"/>
              </w:rPr>
              <w:t>Watch</w:t>
            </w:r>
            <w:r w:rsidR="001E6E01">
              <w:rPr/>
              <w:t xml:space="preserve">: </w:t>
            </w:r>
            <w:r w:rsidR="00A632BD">
              <w:rPr/>
              <w:t xml:space="preserve">review the basics of Zotero by watching </w:t>
            </w:r>
            <w:r w:rsidR="005C7A27">
              <w:fldChar w:fldCharType="begin"/>
            </w:r>
            <w:r w:rsidR="00C42369">
              <w:instrText xml:space="preserve">HYPERLINK "https://www.youtube-nocookie.com/embed/5xClqW2Jv04" \h </w:instrText>
            </w:r>
            <w:r w:rsidR="005C7A27">
              <w:fldChar w:fldCharType="separate"/>
            </w:r>
            <w:r w:rsidRPr="1D4E4830" w:rsidR="00A632BD">
              <w:rPr>
                <w:rStyle w:val="Hyperlink"/>
                <w:i w:val="1"/>
                <w:iCs w:val="1"/>
              </w:rPr>
              <w:t>What is Zotero?</w:t>
            </w:r>
            <w:r w:rsidRPr="1D4E4830" w:rsidR="005C7A27">
              <w:rPr>
                <w:rStyle w:val="Hyperlink"/>
                <w:i w:val="1"/>
                <w:iCs w:val="1"/>
              </w:rPr>
              <w:fldChar w:fldCharType="end"/>
            </w:r>
            <w:r w:rsidR="00A632BD">
              <w:rPr/>
              <w:t xml:space="preserve"> </w:t>
            </w:r>
            <w:r w:rsidR="00F34DC4">
              <w:fldChar w:fldCharType="begin"/>
            </w:r>
            <w:r w:rsidR="00F62B3A">
              <w:instrText xml:space="preserve"> ADDIN ZOTERO_ITEM CSL_CITATION {"citationID":"UjpOLk51","properties":{"formattedCitation":"(2019)","plainCitation":"(2019)","noteIndex":0},"citationItems":[{"id":592,"uris":["http://zotero.org/users/14693029/items/CA9XW8ME"],"itemData":{"id":592,"type":"motion_picture","medium":"Video","note":"author: WWU Libraries ||","publisher":"YouTube","title":"What is Zotero?","URL":"https://www.youtube.com/watch?v=5xClqW2Jv04","accessed":{"date-parts":[["2024",8,17]]},"issued":{"date-parts":[["2019",8,17]]}},"label":"page","suppress-author":true}],"schema":"https://github.com/citation-style-language/schema/raw/master/csl-citation.json"} </w:instrText>
            </w:r>
            <w:r w:rsidR="00F34DC4">
              <w:fldChar w:fldCharType="separate"/>
            </w:r>
            <w:r w:rsidRPr="00F62B3A" w:rsidR="4F2C298B">
              <w:rPr>
                <w:rFonts w:ascii="Aptos" w:hAnsi="Aptos"/>
              </w:rPr>
              <w:t>(2019)</w:t>
            </w:r>
            <w:r w:rsidR="00F34DC4">
              <w:fldChar w:fldCharType="end"/>
            </w:r>
          </w:p>
          <w:p w:rsidR="00A632BD" w:rsidP="1D4E4830" w:rsidRDefault="00AD7563" w14:paraId="51C469BB" w14:textId="5E43F340">
            <w:pPr>
              <w:pStyle w:val="FirstParagraph"/>
              <w:ind w:left="360"/>
              <w:rPr>
                <w:rStyle w:val="Hyperlink"/>
              </w:rPr>
            </w:pPr>
            <w:r>
              <w:fldChar w:fldCharType="begin"/>
            </w:r>
            <w:r>
              <w:instrText xml:space="preserve">HYPERLINK "https://vimeo.com/557927481" \h</w:instrText>
            </w:r>
            <w:r>
              <w:fldChar w:fldCharType="separate"/>
            </w:r>
            <w:r w:rsidRPr="1D4E4830" w:rsidR="00A632BD">
              <w:rPr>
                <w:rStyle w:val="Hyperlink"/>
              </w:rPr>
              <w:t>https://www.youtube-nocookie.com/embed/5xClqW2Jv04</w:t>
            </w:r>
            <w:r w:rsidRPr="1D4E4830">
              <w:rPr>
                <w:rStyle w:val="Hyperlink"/>
              </w:rPr>
              <w:fldChar w:fldCharType="end"/>
            </w:r>
          </w:p>
          <w:p w:rsidR="00A632BD" w:rsidP="1D4E4830" w:rsidRDefault="00E2718A" w14:paraId="16600B87" w14:textId="1F33AAED">
            <w:pPr>
              <w:pStyle w:val="Compact"/>
            </w:pPr>
            <w:r w:rsidR="00A632BD">
              <w:rPr/>
              <w:t xml:space="preserve">Now, </w:t>
            </w:r>
            <w:r w:rsidR="00A632BD">
              <w:rPr/>
              <w:t>let’s</w:t>
            </w:r>
            <w:r w:rsidR="00A632BD">
              <w:rPr/>
              <w:t xml:space="preserve"> start using it</w:t>
            </w:r>
            <w:r w:rsidR="73836F02">
              <w:rPr/>
              <w:t>.</w:t>
            </w:r>
            <w:r w:rsidR="00A632BD">
              <w:rPr/>
              <w:t xml:space="preserve"> Go to </w:t>
            </w:r>
            <w:r w:rsidR="00A632BD">
              <w:rPr/>
              <w:t>LitMaps, TWU Library</w:t>
            </w:r>
            <w:r w:rsidR="6383A499">
              <w:rPr/>
              <w:t>,</w:t>
            </w:r>
            <w:r w:rsidR="00A632BD">
              <w:rPr/>
              <w:t xml:space="preserve"> or Google Scholar and find articles that interest you.</w:t>
            </w:r>
            <w:r w:rsidR="564DC6EF">
              <w:rPr/>
              <w:t xml:space="preserve"> </w:t>
            </w:r>
            <w:r w:rsidR="00A632BD">
              <w:rPr/>
              <w:t>Populate your library with the following resources to support a research topic that interests you.</w:t>
            </w:r>
          </w:p>
          <w:p w:rsidR="00A632BD" w:rsidP="1D4E4830" w:rsidRDefault="00471072" w14:paraId="7DA6EB44" w14:textId="5A9D6CA3">
            <w:pPr>
              <w:pStyle w:val="ListBullet2"/>
              <w:rPr/>
            </w:pPr>
            <w:r w:rsidR="73836F02">
              <w:rPr/>
              <w:t>m</w:t>
            </w:r>
            <w:r w:rsidR="00A632BD">
              <w:rPr/>
              <w:t>anual entry for a published book</w:t>
            </w:r>
          </w:p>
          <w:p w:rsidR="00A632BD" w:rsidP="1D4E4830" w:rsidRDefault="00471072" w14:paraId="079C9CDF" w14:textId="2E6042BB">
            <w:pPr>
              <w:pStyle w:val="ListBullet2"/>
              <w:rPr/>
            </w:pPr>
            <w:r w:rsidR="73836F02">
              <w:rPr/>
              <w:t>m</w:t>
            </w:r>
            <w:r w:rsidR="00A632BD">
              <w:rPr/>
              <w:t xml:space="preserve">anual entry for a chapter within an edited book (note that the library record for a book section or chapter should </w:t>
            </w:r>
            <w:r w:rsidR="00A632BD">
              <w:rPr/>
              <w:t>have separate fields for the author(s) and editor(s))</w:t>
            </w:r>
          </w:p>
          <w:p w:rsidR="00A632BD" w:rsidP="1D4E4830" w:rsidRDefault="001E1AD1" w14:paraId="1E3AD295" w14:textId="397ADB28">
            <w:pPr>
              <w:pStyle w:val="ListBullet2"/>
              <w:rPr/>
            </w:pPr>
            <w:r w:rsidR="5C390F93">
              <w:rPr/>
              <w:t>a</w:t>
            </w:r>
            <w:r w:rsidR="00A632BD">
              <w:rPr/>
              <w:t>utomatic harvesting of bibliographic information for a journal article (if supported by a browser extension or bookmarklet by your preferred citation management tool)</w:t>
            </w:r>
          </w:p>
          <w:p w:rsidR="00A632BD" w:rsidP="1D4E4830" w:rsidRDefault="001E1AD1" w14:paraId="51AD611D" w14:textId="1E202AB4">
            <w:pPr>
              <w:pStyle w:val="ListBullet2"/>
              <w:rPr/>
            </w:pPr>
            <w:r w:rsidR="5C390F93">
              <w:rPr/>
              <w:t>a</w:t>
            </w:r>
            <w:r w:rsidR="00A632BD">
              <w:rPr/>
              <w:t>utomatic harvesting of bibliographic information for a newspaper article (if supported by a browser extension or bookmarklet by your preferred citation management tool)</w:t>
            </w:r>
          </w:p>
          <w:p w:rsidR="00A632BD" w:rsidP="1D4E4830" w:rsidRDefault="006008A7" w14:paraId="00BDADF2" w14:textId="0BDFB09B">
            <w:pPr>
              <w:pStyle w:val="ListBullet"/>
              <w:rPr/>
            </w:pPr>
            <w:r w:rsidRPr="006008A7" w:rsidR="76EBD0E7">
              <w:rPr>
                <w:b w:val="1"/>
                <w:bCs w:val="1"/>
                <w:kern w:val="2"/>
                <w:lang w:val="en-CA"/>
                <w14:ligatures w14:val="standardContextual"/>
              </w:rPr>
              <w:t>Review</w:t>
            </w:r>
            <w:r w:rsidR="76EBD0E7">
              <w:rPr/>
              <w:t xml:space="preserve">: </w:t>
            </w:r>
            <w:r w:rsidDel="00290F73" w:rsidR="00A632BD">
              <w:rPr/>
              <w:t>In each case</w:t>
            </w:r>
            <w:r w:rsidR="00A632BD">
              <w:rPr/>
              <w:t xml:space="preserve"> review that all relevant fields </w:t>
            </w:r>
            <w:r w:rsidR="00A632BD">
              <w:rPr/>
              <w:t>required</w:t>
            </w:r>
            <w:r w:rsidR="00A632BD">
              <w:rPr/>
              <w:t xml:space="preserve"> for the bibliography have been completed correctly. </w:t>
            </w:r>
            <w:r w:rsidR="00A632BD">
              <w:rPr/>
              <w:t>Don’t</w:t>
            </w:r>
            <w:r w:rsidR="00A632BD">
              <w:rPr/>
              <w:t xml:space="preserve"> rely on the accuracy of the automatic features as th</w:t>
            </w:r>
            <w:r w:rsidDel="00290F73" w:rsidR="294D81B4">
              <w:rPr/>
              <w:t>ey are</w:t>
            </w:r>
            <w:r w:rsidDel="00290F73" w:rsidR="00A632BD">
              <w:rPr/>
              <w:t xml:space="preserve"> </w:t>
            </w:r>
            <w:r w:rsidR="294D81B4">
              <w:rPr/>
              <w:t xml:space="preserve">dependent</w:t>
            </w:r>
            <w:r w:rsidR="00A632BD">
              <w:rPr/>
              <w:t xml:space="preserve"> on the metadata and adherence to open standards on the source website. Pay particular attention to punctuation and consistent use of capitali</w:t>
            </w:r>
            <w:r w:rsidDel="00290F73" w:rsidR="294D81B4">
              <w:rPr/>
              <w:t>z</w:t>
            </w:r>
            <w:r w:rsidR="00A632BD">
              <w:rPr/>
              <w:t>ation.</w:t>
            </w:r>
          </w:p>
          <w:p w:rsidR="00A632BD" w:rsidP="1D4E4830" w:rsidRDefault="00290F73" w14:paraId="07C6C59B" w14:textId="77A9F097">
            <w:pPr>
              <w:pStyle w:val="ListBullet2"/>
              <w:rPr/>
            </w:pPr>
            <w:r w:rsidR="294D81B4">
              <w:rPr/>
              <w:t>a</w:t>
            </w:r>
            <w:r w:rsidR="00A632BD">
              <w:rPr/>
              <w:t>dd descriptive tags</w:t>
            </w:r>
            <w:r w:rsidR="294D81B4">
              <w:rPr/>
              <w:t>; t</w:t>
            </w:r>
            <w:r w:rsidR="00A632BD">
              <w:rPr/>
              <w:t>his will enhance searching of your library database</w:t>
            </w:r>
          </w:p>
          <w:p w:rsidR="00A632BD" w:rsidP="1D4E4830" w:rsidRDefault="00105F9A" w14:paraId="6F97709F" w14:textId="4FDD8BB4">
            <w:pPr>
              <w:pStyle w:val="ListBullet2"/>
              <w:rPr/>
            </w:pPr>
            <w:r w:rsidR="4CADADE6">
              <w:rPr/>
              <w:t>o</w:t>
            </w:r>
            <w:r w:rsidR="00A632BD">
              <w:rPr/>
              <w:t>rgani</w:t>
            </w:r>
            <w:r w:rsidR="4CADADE6">
              <w:rPr/>
              <w:t>z</w:t>
            </w:r>
            <w:r w:rsidR="00A632BD">
              <w:rPr/>
              <w:t>e your resources using folders</w:t>
            </w:r>
          </w:p>
          <w:p w:rsidR="00E2718A" w:rsidP="1D4E4830" w:rsidRDefault="00A632BD" w14:paraId="3604F825" w14:textId="4D6548B2">
            <w:pPr>
              <w:pStyle w:val="Compact"/>
            </w:pPr>
            <w:r w:rsidR="00A632BD">
              <w:rPr/>
              <w:t xml:space="preserve">Next, </w:t>
            </w:r>
            <w:r w:rsidR="4CADADE6">
              <w:rPr/>
              <w:t xml:space="preserve">experiment </w:t>
            </w:r>
            <w:r w:rsidR="00A632BD">
              <w:rPr/>
              <w:t>with some of the Zotero annotation features.</w:t>
            </w:r>
          </w:p>
          <w:p w:rsidR="00A632BD" w:rsidP="1D4E4830" w:rsidRDefault="00A632BD" w14:paraId="1FC87AA3" w14:textId="0CD14193">
            <w:pPr>
              <w:pStyle w:val="ListBullet"/>
              <w:rPr/>
            </w:pPr>
            <w:r w:rsidRPr="000B1840" w:rsidR="00A632BD">
              <w:rPr>
                <w:b w:val="1"/>
                <w:bCs w:val="1"/>
                <w:kern w:val="2"/>
                <w:lang w:val="en-CA"/>
                <w14:ligatures w14:val="standardContextual"/>
              </w:rPr>
              <w:t>Watch</w:t>
            </w:r>
            <w:r w:rsidR="6D9865DA">
              <w:rPr>
                <w:b w:val="1"/>
                <w:bCs w:val="1"/>
                <w:kern w:val="2"/>
                <w:lang w:val="en-CA"/>
                <w14:ligatures w14:val="standardContextual"/>
              </w:rPr>
              <w:t>:</w:t>
            </w:r>
            <w:r w:rsidR="00A632BD">
              <w:rPr/>
              <w:t xml:space="preserve"> </w:t>
            </w:r>
            <w:r w:rsidR="005C7A27">
              <w:fldChar w:fldCharType="begin"/>
            </w:r>
            <w:ins w:author="Deb Troendle-Scott" w:date="2024-08-25T12:18:00Z" w16du:dateUtc="2024-08-25T04:18:00Z" w:id="1387">
              <w:r>
                <w:instrText xml:space="preserve">HYPERLINK "https://www.youtube-nocookie.com/embed/lGeJCsNHBR4" \h </w:instrText>
              </w:r>
            </w:ins>
            <w:del w:author="Deb Troendle-Scott" w:date="2024-08-01T11:13:00Z" w16du:dateUtc="2024-08-01T03:13:00Z" w:id="1388">
              <w:r>
                <w:delInstrText xml:space="preserve">HYPERLINK "https://vimeo.com/557927481?v=lGeJCsNHBR4" \h</w:delInstrText>
              </w:r>
            </w:del>
            <w:r w:rsidR="005C7A27">
              <w:fldChar w:fldCharType="separate"/>
            </w:r>
            <w:r w:rsidRPr="1D4E4830" w:rsidR="4CADADE6">
              <w:rPr>
                <w:rStyle w:val="Hyperlink"/>
                <w:i w:val="1"/>
                <w:iCs w:val="1"/>
                <w:kern w:val="2"/>
                <w:lang w:val="en-CA"/>
                <w14:ligatures w14:val="standardContextual"/>
              </w:rPr>
              <w:t>How to Annotate PDFs in Zotero</w:t>
            </w:r>
            <w:r w:rsidR="005C7A27">
              <w:rPr>
                <w:rStyle w:val="Hyperlink"/>
              </w:rPr>
              <w:fldChar w:fldCharType="end"/>
            </w:r>
            <w:r w:rsidR="00A632BD">
              <w:rPr/>
              <w:t xml:space="preserve"> </w:t>
            </w:r>
            <w:r w:rsidR="00130D72">
              <w:fldChar w:fldCharType="begin"/>
            </w:r>
            <w:r w:rsidR="0078310A">
              <w:instrText xml:space="preserve"> ADDIN ZOTERO_ITEM CSL_CITATION {"citationID":"9nz4cRDl","properties":{"formattedCitation":"(2023)","plainCitation":"(2023)","noteIndex":0},"citationItems":[{"id":216,"uris":["http://zotero.org/users/14693029/items/SEMKEGNN"],"itemData":{"id":216,"type":"motion_picture","medium":"Video","note":"author: scigradcoach ||","publisher":"YouTube","title":"How to annotate PDFs in Zotero","URL":"https://www.youtube-nocookie.com/embed/lGeJCsNHBR4","accessed":{"date-parts":[["2024",8,1]]},"issued":{"date-parts":[["2023",5,8]]}},"label":"page","suppress-author":true}],"schema":"https://github.com/citation-style-language/schema/raw/master/csl-citation.json"} </w:instrText>
            </w:r>
            <w:r w:rsidR="00130D72">
              <w:fldChar w:fldCharType="separate"/>
            </w:r>
            <w:r w:rsidRPr="00130D72" w:rsidR="1E17F123">
              <w:rPr>
                <w:rFonts w:ascii="Aptos" w:hAnsi="Aptos"/>
              </w:rPr>
              <w:t>(2023)</w:t>
            </w:r>
            <w:r w:rsidR="00130D72">
              <w:fldChar w:fldCharType="end"/>
            </w:r>
            <w:r w:rsidR="1E17F123">
              <w:rPr/>
              <w:t xml:space="preserve"> </w:t>
            </w:r>
            <w:r w:rsidR="00A632BD">
              <w:rPr/>
              <w:t>for instructions.</w:t>
            </w:r>
          </w:p>
          <w:p w:rsidR="00A632BD" w:rsidRDefault="00011648" w14:paraId="69158C77" w14:textId="77777777">
            <w:pPr>
              <w:pStyle w:val="FirstParagraph"/>
            </w:pPr>
            <w:hyperlink r:id="rId38">
              <w:r w:rsidR="00A632BD">
                <w:rPr>
                  <w:rStyle w:val="Hyperlink"/>
                </w:rPr>
                <w:t>https://www.youtube-nocookie.com/embed/lGeJCsNHBR4</w:t>
              </w:r>
            </w:hyperlink>
          </w:p>
          <w:p w:rsidR="00630841" w:rsidP="00630841" w:rsidRDefault="00A632BD" w14:paraId="328EE6A3" w14:textId="675CAEB0">
            <w:pPr>
              <w:pStyle w:val="Compact"/>
            </w:pPr>
            <w:r w:rsidR="00A632BD">
              <w:rPr/>
              <w:t xml:space="preserve">If you want to take the next step, </w:t>
            </w:r>
            <w:r w:rsidR="00A632BD">
              <w:rPr/>
              <w:t>let’s</w:t>
            </w:r>
            <w:r w:rsidR="00A632BD">
              <w:rPr/>
              <w:t xml:space="preserve"> make your tools work together</w:t>
            </w:r>
            <w:r w:rsidR="3D95CEEC">
              <w:rPr/>
              <w:t>.</w:t>
            </w:r>
            <w:r w:rsidR="00A632BD">
              <w:rPr/>
              <w:t xml:space="preserve"> </w:t>
            </w:r>
          </w:p>
          <w:p w:rsidR="00A632BD" w:rsidP="1D4E4830" w:rsidRDefault="00A632BD" w14:paraId="7ABA957B" w14:textId="6C67E0E2">
            <w:pPr>
              <w:pStyle w:val="ListBullet"/>
              <w:rPr/>
            </w:pPr>
            <w:r w:rsidRPr="00215D3E" w:rsidR="00A632BD">
              <w:rPr>
                <w:b w:val="1"/>
                <w:bCs w:val="1"/>
                <w:kern w:val="2"/>
                <w:lang w:val="en-CA"/>
                <w14:ligatures w14:val="standardContextual"/>
              </w:rPr>
              <w:t>Watch</w:t>
            </w:r>
            <w:r w:rsidR="00A632BD">
              <w:rPr/>
              <w:t xml:space="preserve"> </w:t>
            </w:r>
            <w:commentRangeStart w:id="1399"/>
            <w:commentRangeStart w:id="1718381663"/>
            <w:r w:rsidR="00A632BD">
              <w:rPr/>
              <w:t>the</w:t>
            </w:r>
            <w:commentRangeEnd w:id="1399"/>
            <w:r w:rsidR="00114A85">
              <w:rPr>
                <w:rStyle w:val="CommentReference"/>
                <w:kern w:val="2"/>
                <w:lang w:val="en-CA" w:eastAsia="en-US"/>
                <w14:ligatures w14:val="standardContextual"/>
              </w:rPr>
              <w:commentReference w:id="1399"/>
            </w:r>
            <w:commentRangeEnd w:id="1718381663"/>
            <w:r>
              <w:rPr>
                <w:rStyle w:val="CommentReference"/>
              </w:rPr>
              <w:commentReference w:id="1718381663"/>
            </w:r>
            <w:r w:rsidR="00A632BD">
              <w:rPr/>
              <w:t xml:space="preserve"> </w:t>
            </w:r>
            <w:ins w:author="Deb Troendle-Scott" w:date="2024-08-01T11:33:00Z" w16du:dateUtc="2024-08-01T03:33:00Z" w:id="877376244">
              <w:r>
                <w:fldChar w:fldCharType="begin"/>
              </w:r>
            </w:ins>
            <w:ins w:author="Deb Troendle-Scott" w:date="2024-08-25T12:35:00Z" w16du:dateUtc="2024-08-25T04:35:00Z" w:id="60393181">
              <w:r>
                <w:instrText xml:space="preserve">HYPERLINK "https://www.youtube-nocookie.com/embed/CGGeMrtyjBI?"</w:instrText>
              </w:r>
            </w:ins>
            <w:ins w:author="Deb Troendle-Scott" w:date="2024-08-01T11:33:00Z" w16du:dateUtc="2024-08-01T03:33:00Z" w:id="422668017">
              <w:r>
                <w:fldChar w:fldCharType="separate"/>
              </w:r>
              <w:r w:rsidRPr="1D4E4830" w:rsidR="00A632BD">
                <w:rPr>
                  <w:rStyle w:val="Hyperlink"/>
                </w:rPr>
                <w:t>video</w:t>
              </w:r>
              <w:r>
                <w:fldChar w:fldCharType="end"/>
              </w:r>
            </w:ins>
            <w:ins w:author="Deb Troendle-Scott" w:date="2024-08-01T11:32:00Z" w16du:dateUtc="2024-08-01T03:32:00Z" w:id="1458521472">
              <w:r w:rsidR="18A60153">
                <w:t xml:space="preserve"> on</w:t>
              </w:r>
            </w:ins>
            <w:r w:rsidR="00A632BD">
              <w:rPr/>
              <w:t xml:space="preserve"> </w:t>
            </w:r>
            <w:del w:author="Deb Troendle-Scott" w:date="2024-08-01T11:33:00Z" w16du:dateUtc="2024-08-01T03:33:00Z" w:id="1213068154">
              <w:r>
                <w:fldChar w:fldCharType="begin"/>
              </w:r>
              <w:r>
                <w:delInstrText xml:space="preserve">HYPERLINK "https://www.youtube.com/watch?v=CGGeMrtyjBI" \h</w:delInstrText>
              </w:r>
              <w:r>
                <w:fldChar w:fldCharType="separate"/>
              </w:r>
              <w:r w:rsidRPr="1D4E4830" w:rsidDel="00A632BD">
                <w:rPr>
                  <w:lang w:val="en-CA"/>
                  <w:rPrChange w:author="Deb Troendle-Scott" w:date="2024-08-01T11:33:00Z" w:id="1277695007">
                    <w:rPr>
                      <w:rStyle w:val="Hyperlink"/>
                    </w:rPr>
                  </w:rPrChange>
                </w:rPr>
                <w:delText>Zotero Obsidian Integration</w:delText>
              </w:r>
              <w:r w:rsidRPr="1D4E4830">
                <w:rPr>
                  <w:rStyle w:val="Hyperlink"/>
                </w:rPr>
                <w:fldChar w:fldCharType="end"/>
              </w:r>
            </w:del>
            <w:ins w:author="Deb Troendle-Scott" w:date="2024-08-01T11:33:00Z" w16du:dateUtc="2024-08-01T03:33:00Z" w:id="1657953196">
              <w:r w:rsidRPr="1D4E4830" w:rsidR="18A60153">
                <w:rPr>
                  <w:lang w:val="en-CA"/>
                  <w:rPrChange w:author="Deb Troendle-Scott" w:date="2024-08-01T11:33:00Z" w:id="1677606116">
                    <w:rPr>
                      <w:rStyle w:val="Hyperlink"/>
                    </w:rPr>
                  </w:rPrChange>
                </w:rPr>
                <w:t xml:space="preserve">Zotero </w:t>
              </w:r>
              <w:r w:rsidR="7790373E">
                <w:t xml:space="preserve">and </w:t>
              </w:r>
              <w:r w:rsidRPr="1D4E4830" w:rsidR="18A60153">
                <w:rPr>
                  <w:lang w:val="en-CA"/>
                  <w:rPrChange w:author="Deb Troendle-Scott" w:date="2024-08-01T11:33:00Z" w:id="2104112898">
                    <w:rPr>
                      <w:rStyle w:val="Hyperlink"/>
                    </w:rPr>
                  </w:rPrChange>
                </w:rPr>
                <w:t xml:space="preserve">Obsidian </w:t>
              </w:r>
              <w:r w:rsidR="7790373E">
                <w:t>i</w:t>
              </w:r>
              <w:r w:rsidRPr="1D4E4830" w:rsidR="18A60153">
                <w:rPr>
                  <w:lang w:val="en-CA"/>
                  <w:rPrChange w:author="Deb Troendle-Scott" w:date="2024-08-01T11:33:00Z" w:id="47006052">
                    <w:rPr>
                      <w:rStyle w:val="Hyperlink"/>
                    </w:rPr>
                  </w:rPrChange>
                </w:rPr>
                <w:t>ntegration</w:t>
              </w:r>
              <w:r w:rsidR="7790373E">
                <w:t xml:space="preserve"> </w:t>
              </w:r>
            </w:ins>
            <w:r w:rsidR="007C4D1B">
              <w:fldChar w:fldCharType="begin"/>
            </w:r>
            <w:r w:rsidR="0078310A">
              <w:instrText xml:space="preserve"> ADDIN ZOTERO_ITEM CSL_CITATION {"citationID":"AkRVt97o","properties":{"formattedCitation":"(2022)","plainCitation":"(2022)","noteIndex":0},"citationItems":[{"id":218,"uris":["http://zotero.org/users/14693029/items/7WF4HHSZ"],"itemData":{"id":218,"type":"motion_picture","abstract":"Related Article (Template): https://dannyhatcher.com/zotero-obsid...\n\nWays to Support:\n- My Patreon:   / dannyhatcher  \n\nMy Course:\n- Obsidian Onboarding: https://dannyhatcher.com/obsidian-onb...\n\nWhere to find me:\n- Obsidian tips Newsletter: https://dannyhatcher.com\n- Twitter:   / dannyhatcher  \n- Contact me: https://dannyhatcher.com/contact/ \n \nTools I use: \n- Obsidian: https://obsidian.md/\n- Zotero: https://www.zotero.org/\n- Morgen: https://morgen.so/?ref=dannyhatcher\n- Tubebuddy: https://www.tubebuddy.com/dannyhatcher\n- Epidemic sound: https://www.epidemicsound.com/referra...\n- Thrive cart: https://dannyhatcher--checkout.thrive...\n\nTimestamps: \n0:00 Introduction\n1:18 Zotero and Obsidian Setup\n4:06 Example explanation\n\nAbout:\nDanny Hatcher is a researcher, filmmaker and journalist. He currently is based in Eastbourne, UK, reporting on interesting trends and stories domestically and around the globe. Danny's storytelling blends rigorous research with videography to create content that explains complex issues in relatable ways. He holds a BSc in Sports Coaching from Brighton University and an MSc in Strength and Conditioning from Brighton University.\n\n#dannyhatcher","medium":"Video","note":"author: Danny Talks Tech ||","publisher":"YouTube","title":"Writing with Zotero and Obsidian","URL":"https://www.youtube.com/watch?v=CGGeMrtyjBI","accessed":{"date-parts":[["2024",8,1]]},"issued":{"date-parts":[["2022",10,14]]}},"label":"page","suppress-author":true}],"schema":"https://github.com/citation-style-language/schema/raw/master/csl-citation.json"} </w:instrText>
            </w:r>
            <w:r w:rsidR="007C4D1B">
              <w:fldChar w:fldCharType="separate"/>
            </w:r>
            <w:r w:rsidRPr="007C4D1B" w:rsidR="7790373E">
              <w:rPr>
                <w:rFonts w:ascii="Aptos" w:hAnsi="Aptos"/>
              </w:rPr>
              <w:t>(2022)</w:t>
            </w:r>
            <w:r w:rsidR="007C4D1B">
              <w:fldChar w:fldCharType="end"/>
            </w:r>
            <w:r w:rsidR="00A632BD">
              <w:rPr/>
              <w:t xml:space="preserve"> and see the features offered when you integrate these tools.</w:t>
            </w:r>
          </w:p>
          <w:p w:rsidRPr="00FB0788" w:rsidR="00FB0788" w:rsidP="1D4E4830" w:rsidRDefault="002B08C5" w14:paraId="4822D7D5" w14:textId="7FE3336B">
            <w:pPr>
              <w:pStyle w:val="BodyText"/>
              <w:rPr>
                <w:rPrChange w:author="" w16du:dateUtc="2024-08-25T04:34:00Z" w:id="127763370">
                  <w:rPr>
                    <w:rStyle w:val="Hyperlink"/>
                    <w:kern w:val="2"/>
                    <w:sz w:val="24"/>
                    <w:szCs w:val="24"/>
                    <w:lang w:val="en-CA" w:eastAsia="en-US"/>
                    <w14:ligatures w14:val="standardContextual"/>
                  </w:rPr>
                </w:rPrChange>
              </w:rPr>
              <w:pPrChange w:author="Deb Troendle-Scott" w:date="2024-08-25T12:34:00Z" w16du:dateUtc="2024-08-25T04:34:00Z" w:id="1413">
                <w:pPr>
                  <w:pStyle w:val="FirstParagraph"/>
                </w:pPr>
              </w:pPrChange>
            </w:pPr>
            <w:r>
              <w:fldChar w:fldCharType="begin"/>
            </w:r>
            <w:r>
              <w:instrText xml:space="preserve">HYPERLINK "https://www.youtube-nocookie.com/embed/CGGeMrtyjBI?"</w:instrText>
            </w:r>
            <w:r>
              <w:fldChar w:fldCharType="separate"/>
            </w:r>
            <w:r w:rsidR="34C3981F">
              <w:rPr/>
              <w:t>https://www.youtube-nocookie.com/embed/CGGeMrtyjBI?</w:t>
            </w:r>
            <w:r>
              <w:fldChar w:fldCharType="end"/>
            </w:r>
          </w:p>
          <w:p w:rsidR="00A632BD" w:rsidP="1D4E4830" w:rsidRDefault="00C1274D" w14:paraId="67A186E2" w14:textId="137E3DF7">
            <w:pPr>
              <w:pStyle w:val="ListBullet"/>
              <w:rPr/>
            </w:pPr>
            <w:r w:rsidRPr="00C1274D" w:rsidR="6AB42F68">
              <w:rPr>
                <w:b w:val="1"/>
                <w:bCs w:val="1"/>
                <w:kern w:val="2"/>
                <w:lang w:val="en-CA"/>
                <w14:ligatures w14:val="standardContextual"/>
              </w:rPr>
              <w:t>Write</w:t>
            </w:r>
            <w:r w:rsidR="6AB42F68">
              <w:rPr/>
              <w:t xml:space="preserve">: </w:t>
            </w:r>
            <w:commentRangeStart w:id="1421"/>
            <w:commentRangeStart w:id="5064740"/>
            <w:r w:rsidR="00A632BD">
              <w:rPr/>
              <w:t xml:space="preserve">￼</w:t>
            </w:r>
            <w:commentRangeEnd w:id="1421"/>
            <w:r w:rsidR="006B1428">
              <w:rPr>
                <w:rStyle w:val="CommentReference"/>
                <w:kern w:val="2"/>
                <w:lang w:val="en-CA" w:eastAsia="en-US"/>
                <w14:ligatures w14:val="standardContextual"/>
              </w:rPr>
              <w:commentReference w:id="1421"/>
            </w:r>
            <w:commentRangeEnd w:id="5064740"/>
            <w:r>
              <w:rPr>
                <w:rStyle w:val="CommentReference"/>
              </w:rPr>
              <w:commentReference w:id="5064740"/>
            </w:r>
            <w:r w:rsidR="00A632BD">
              <w:rPr/>
              <w:t>￼</w:t>
            </w:r>
            <w:r w:rsidR="00A632BD">
              <w:rPr/>
              <w:t>about your learning process and how you might use Zotero or another citation management tool in your studies.</w:t>
            </w:r>
          </w:p>
        </w:tc>
      </w:tr>
    </w:tbl>
    <w:p w:rsidR="00A632BD" w:rsidRDefault="00A632BD" w14:paraId="036F7094" w14:textId="77777777">
      <w:pPr>
        <w:pStyle w:val="Heading2"/>
      </w:pPr>
      <w:bookmarkStart w:name="openness-in-education" w:id="1422"/>
      <w:bookmarkEnd w:id="1190"/>
      <w:bookmarkEnd w:id="1317"/>
      <w:r>
        <w:t>2.4 Openness in Education</w:t>
      </w:r>
    </w:p>
    <w:p w:rsidR="00A632BD" w:rsidRDefault="00A632BD" w14:paraId="653E90DD" w14:textId="06051F2C">
      <w:pPr>
        <w:pStyle w:val="FirstParagraph"/>
      </w:pPr>
      <w:r w:rsidR="00A632BD">
        <w:rPr/>
        <w:t xml:space="preserve">At this point in the </w:t>
      </w:r>
      <w:r w:rsidR="00A632BD">
        <w:rPr/>
        <w:t xml:space="preserve">unit</w:t>
      </w:r>
      <w:r w:rsidR="00A632BD">
        <w:rPr/>
        <w:t xml:space="preserve"> you have used various tools to discover and curate resources. In this topic we would like to introduce you to a value in education that we believe is important for creating a true community of inquiry in higher education. If you </w:t>
      </w:r>
      <w:r w:rsidR="00A632BD">
        <w:rPr/>
        <w:t xml:space="preserve">haven’t</w:t>
      </w:r>
      <w:r w:rsidR="00A632BD">
        <w:rPr/>
        <w:t xml:space="preserve"> already noticed from the title of this topic, we are thinking about </w:t>
      </w:r>
      <w:r w:rsidRPr="1D4E4830" w:rsidR="00A632BD">
        <w:rPr>
          <w:i w:val="1"/>
          <w:iCs w:val="1"/>
        </w:rPr>
        <w:t>openness</w:t>
      </w:r>
      <w:r w:rsidR="00A632BD">
        <w:rPr/>
        <w:t>. Here is a quick overview from the OER Foundation</w:t>
      </w:r>
      <w:r w:rsidR="00D508E6">
        <w:rPr/>
        <w:t xml:space="preserve">: </w:t>
      </w:r>
      <w:ins w:author="Deb Troendle-Scott" w:date="2024-08-01T11:40:00Z" w16du:dateUtc="2024-08-01T03:40:00Z" w:id="1424">
        <w:r w:rsidRPr="1D4E4830">
          <w:rPr>
            <w:i w:val="1"/>
            <w:iCs w:val="1"/>
          </w:rPr>
          <w:fldChar w:fldCharType="begin"/>
        </w:r>
        <w:r w:rsidRPr="1D4E4830">
          <w:rPr>
            <w:i w:val="1"/>
            <w:iCs w:val="1"/>
          </w:rPr>
          <w:instrText xml:space="preserve">HYPERLINK "https://vimeo.com/557927481"</w:instrText>
        </w:r>
        <w:r w:rsidR="00D508E6">
          <w:rPr>
            <w:i/>
            <w:iCs/>
          </w:rPr>
        </w:r>
        <w:r w:rsidRPr="1D4E4830">
          <w:rPr>
            <w:i w:val="1"/>
            <w:iCs w:val="1"/>
          </w:rPr>
          <w:fldChar w:fldCharType="separate"/>
        </w:r>
      </w:ins>
      <w:r w:rsidRPr="1D4E4830" w:rsidR="00D508E6">
        <w:rPr>
          <w:rStyle w:val="Hyperlink"/>
          <w:i w:val="1"/>
          <w:iCs w:val="1"/>
        </w:rPr>
        <w:t>Open Access Explained</w:t>
      </w:r>
      <w:ins w:author="Deb Troendle-Scott" w:date="2024-08-01T11:40:00Z" w16du:dateUtc="2024-08-01T03:40:00Z" w:id="1424">
        <w:r w:rsidRPr="1D4E4830">
          <w:rPr>
            <w:i w:val="1"/>
            <w:iCs w:val="1"/>
          </w:rPr>
          <w:fldChar w:fldCharType="end"/>
        </w:r>
      </w:ins>
      <w:r w:rsidRPr="1D4E4830" w:rsidR="00D508E6">
        <w:rPr>
          <w:i w:val="1"/>
          <w:iCs w:val="1"/>
        </w:rPr>
        <w:t xml:space="preserve"> </w:t>
      </w:r>
      <w:r w:rsidRPr="1D4E4830" w:rsidR="00A8196F">
        <w:rPr>
          <w:i w:val="1"/>
          <w:iCs w:val="1"/>
        </w:rPr>
        <w:fldChar w:fldCharType="begin"/>
      </w:r>
      <w:r w:rsidRPr="1D4E4830" w:rsidR="00CB5B06">
        <w:rPr>
          <w:i w:val="1"/>
          <w:iCs w:val="1"/>
        </w:rPr>
        <w:instrText xml:space="preserve"> ADDIN ZOTERO_ITEM CSL_CITATION {"citationID":"a8x1GaU3","properties":{"formattedCitation":"(2021)","plainCitation":"(2021)","noteIndex":0},"citationItems":[{"id":594,"uris":["http://zotero.org/users/14693029/items/VLWKF3NA"],"itemData":{"id":594,"type":"webpage","container-title":"Vimeo","title":"Open access explained on Vimeo","URL":"https://vimeo.com/557927481","author":[{"family":"OER Foundations","given":""}],"accessed":{"date-parts":[["2024",8,17]]},"issued":{"date-parts":[["2021",6,2]]}},"label":"page","suppress-author":true}],"schema":"https://github.com/citation-style-language/schema/raw/master/csl-citation.json"} </w:instrText>
      </w:r>
      <w:r w:rsidRPr="1D4E4830" w:rsidR="00A8196F">
        <w:rPr>
          <w:i w:val="1"/>
          <w:iCs w:val="1"/>
        </w:rPr>
        <w:fldChar w:fldCharType="separate"/>
      </w:r>
      <w:r w:rsidRPr="00A8196F" w:rsidR="00A8196F">
        <w:rPr>
          <w:rFonts w:ascii="Aptos" w:hAnsi="Aptos"/>
        </w:rPr>
        <w:t>(2021)</w:t>
      </w:r>
      <w:r w:rsidRPr="1D4E4830" w:rsidR="00A8196F">
        <w:rPr>
          <w:i w:val="1"/>
          <w:iCs w:val="1"/>
        </w:rPr>
        <w:fldChar w:fldCharType="end"/>
      </w:r>
      <w:r w:rsidR="006D4472">
        <w:rPr/>
        <w:t>.</w:t>
      </w:r>
    </w:p>
    <w:p w:rsidR="00A632BD" w:rsidRDefault="005C7A27" w14:paraId="2C4869D8" w14:textId="79414539">
      <w:pPr>
        <w:pStyle w:val="BodyText"/>
      </w:pPr>
      <w:r>
        <w:fldChar w:fldCharType="begin"/>
      </w:r>
      <w:ins w:author="Deb Troendle-Scott" w:date="2024-08-01T11:39:00Z" w16du:dateUtc="2024-08-01T03:39:00Z" w:id="1428">
        <w:r w:rsidR="00D508E6">
          <w:instrText xml:space="preserve">HYPERLINK "https://vimeo.com/557927481" \h </w:instrText>
        </w:r>
      </w:ins>
      <w:del w:author="Deb Troendle-Scott" w:date="2024-08-01T11:39:00Z" w16du:dateUtc="2024-08-01T03:39:00Z" w:id="1429">
        <w:r w:rsidDel="00D508E6">
          <w:delInstrText>HYPERLINK "https://www.library.wisc.edu/college/research-help/how-do-i/how-do-i-choose-a-research-topic/" \h</w:delInstrText>
        </w:r>
      </w:del>
      <w:r>
        <w:fldChar w:fldCharType="separate"/>
      </w:r>
      <w:r w:rsidR="00A632BD">
        <w:rPr>
          <w:rStyle w:val="Hyperlink"/>
        </w:rPr>
        <w:t>https://vimeo.com/557927481</w:t>
      </w:r>
      <w:r>
        <w:rPr>
          <w:rStyle w:val="Hyperlink"/>
        </w:rPr>
        <w:fldChar w:fldCharType="end"/>
      </w:r>
    </w:p>
    <w:p w:rsidR="00A632BD" w:rsidRDefault="00A632BD" w14:paraId="3F7AF0CC" w14:textId="0635FC8C">
      <w:pPr>
        <w:pStyle w:val="BodyText"/>
        <w:rPr>
          <w:ins w:author="Kelly Marjanovic" w:date="2024-09-06T22:30:24.222Z" w16du:dateUtc="2024-09-06T22:30:24.222Z" w:id="334626359"/>
        </w:rPr>
      </w:pPr>
      <w:r w:rsidR="00A632BD">
        <w:rPr/>
        <w:t xml:space="preserve">And here is an article you can read (for free) from the British organization </w:t>
      </w:r>
      <w:commentRangeStart w:id="1432"/>
      <w:r w:rsidR="00A632BD">
        <w:rPr/>
        <w:t>Wonkhe</w:t>
      </w:r>
      <w:commentRangeEnd w:id="1432"/>
      <w:r>
        <w:rPr>
          <w:rStyle w:val="CommentReference"/>
        </w:rPr>
        <w:commentReference w:id="1432"/>
      </w:r>
      <w:r w:rsidR="00A632BD">
        <w:rPr/>
        <w:t>.</w:t>
      </w:r>
    </w:p>
    <w:p w:rsidR="4B574C70" w:rsidP="1D4E4830" w:rsidRDefault="4B574C70" w14:paraId="079164DE" w14:textId="7AB61C57">
      <w:pPr>
        <w:pStyle w:val="BodyText"/>
      </w:pPr>
      <w:ins w:author="Kelly Marjanovic" w:date="2024-09-06T22:30:45.193Z" w:id="2039063245">
        <w:r w:rsidR="4B574C70">
          <w:t>Prote</w:t>
        </w:r>
        <w:r w:rsidR="4B574C70">
          <w:t>: add embedded article (</w:t>
        </w:r>
      </w:ins>
      <w:commentRangeStart w:id="314866603"/>
      <w:r>
        <w:fldChar w:fldCharType="begin"/>
      </w:r>
      <w:r>
        <w:instrText xml:space="preserve"> HYPERLINK "mailto:Colin.Madland@twu.ca"</w:instrText>
      </w:r>
      <w:bookmarkStart w:name="_@_AD2BB2FE436A4DAA94FD2DBD4EBB7DC0Z" w:id="1030992095"/>
      <w:r>
        <w:fldChar w:fldCharType="separate"/>
      </w:r>
      <w:bookmarkEnd w:id="1030992095"/>
      <w:r w:rsidRPr="1D4E4830" w:rsidR="4B574C70">
        <w:rPr>
          <w:rStyle w:val="Mention"/>
          <w:noProof/>
        </w:rPr>
        <w:t>@</w:t>
      </w:r>
      <w:r w:rsidRPr="1D4E4830" w:rsidR="1D4E4830">
        <w:rPr>
          <w:rStyle w:val="Mention"/>
          <w:noProof/>
        </w:rPr>
        <w:t>Colin Madland</w:t>
      </w:r>
      <w:commentRangeEnd w:id="314866603"/>
      <w:r>
        <w:rPr>
          <w:rStyle w:val="CommentReference"/>
        </w:rPr>
        <w:commentReference w:id="314866603"/>
      </w:r>
      <w:r>
        <w:fldChar w:fldCharType="end"/>
      </w:r>
      <w:r w:rsidR="1D4E4830">
        <w:rPr/>
        <w:t xml:space="preserve"> </w:t>
      </w:r>
      <w:r w:rsidR="33E4F08E">
        <w:rPr/>
        <w:t>is there a reason to embed the article here, and not just link to it?)</w:t>
      </w:r>
    </w:p>
    <w:p w:rsidR="00A632BD" w:rsidRDefault="00A632BD" w14:paraId="6A749F8B" w14:textId="1CEBB22D">
      <w:pPr>
        <w:pStyle w:val="BodyText"/>
      </w:pPr>
      <w:r w:rsidR="00A632BD">
        <w:rPr/>
        <w:t xml:space="preserve">Open </w:t>
      </w:r>
      <w:r w:rsidR="00DD64F9">
        <w:rPr/>
        <w:t>e</w:t>
      </w:r>
      <w:r w:rsidR="00A632BD">
        <w:rPr/>
        <w:t xml:space="preserve">ducational </w:t>
      </w:r>
      <w:r w:rsidR="00DD64F9">
        <w:rPr/>
        <w:t>r</w:t>
      </w:r>
      <w:r w:rsidR="00A632BD">
        <w:rPr/>
        <w:t xml:space="preserve">esources, </w:t>
      </w:r>
      <w:r w:rsidR="00C81FF3">
        <w:rPr/>
        <w:t xml:space="preserve">or OER, </w:t>
      </w:r>
      <w:r w:rsidR="00A632BD">
        <w:rPr/>
        <w:t xml:space="preserve">refers to freely accessible and openly licensed educational materials that can be used, shared, and </w:t>
      </w:r>
      <w:r w:rsidR="00A632BD">
        <w:rPr/>
        <w:t>modified</w:t>
      </w:r>
      <w:r w:rsidR="00A632BD">
        <w:rPr/>
        <w:t xml:space="preserve"> without cost. </w:t>
      </w:r>
      <w:r w:rsidR="00A632BD">
        <w:rPr/>
        <w:t>These resources include a variety of digital assets</w:t>
      </w:r>
      <w:r w:rsidR="00A632BD">
        <w:rPr/>
        <w:t xml:space="preserve"> such as textbooks, lecture notes, multimedia content, and assessment tools.</w:t>
      </w:r>
      <w:r w:rsidR="00A632BD">
        <w:rPr/>
        <w:t xml:space="preserve"> The key features of OER include their open licenses, which typically allow users to </w:t>
      </w:r>
      <w:r w:rsidRPr="1D4E4830" w:rsidR="00A632BD">
        <w:rPr>
          <w:b w:val="1"/>
          <w:bCs w:val="1"/>
          <w:i w:val="1"/>
          <w:iCs w:val="1"/>
        </w:rPr>
        <w:t>retain</w:t>
      </w:r>
      <w:r w:rsidRPr="1D4E4830" w:rsidR="00A632BD">
        <w:rPr>
          <w:b w:val="1"/>
          <w:bCs w:val="1"/>
          <w:i w:val="1"/>
          <w:iCs w:val="1"/>
        </w:rPr>
        <w:t>, reuse, revise, remix</w:t>
      </w:r>
      <w:r w:rsidR="00A632BD">
        <w:rPr/>
        <w:t xml:space="preserve">, and </w:t>
      </w:r>
      <w:r w:rsidRPr="1D4E4830" w:rsidR="00A632BD">
        <w:rPr>
          <w:b w:val="1"/>
          <w:bCs w:val="1"/>
          <w:i w:val="1"/>
          <w:iCs w:val="1"/>
        </w:rPr>
        <w:t>redistribute</w:t>
      </w:r>
      <w:r w:rsidR="00A632BD">
        <w:rPr/>
        <w:t xml:space="preserve"> the content</w:t>
      </w:r>
      <w:r w:rsidR="00470AB4">
        <w:rPr/>
        <w:t xml:space="preserve"> </w:t>
      </w:r>
      <w:r>
        <w:fldChar w:fldCharType="begin"/>
      </w:r>
      <w:r>
        <w:instrText xml:space="preserve"> ADDIN ZOTERO_ITEM CSL_CITATION {"citationID":"72ZODX77","properties":{"formattedCitation":"(Wiley, n.d.)","plainCitation":"(Wiley, n.d.)","noteIndex":0},"citationItems":[{"id":596,"uris":["http://zotero.org/users/14693029/items/972M44QF"],"itemData":{"id":596,"type":"webpage","container-title":"improving learning","title":"Defining the “open” in open content and open educational resources","URL":"https://opencontent.org/definition","author":[{"family":"Wiley","given":"David"}]}}],"schema":"https://github.com/citation-style-language/schema/raw/master/csl-citation.json"} </w:instrText>
      </w:r>
      <w:r>
        <w:fldChar w:fldCharType="separate"/>
      </w:r>
      <w:r w:rsidRPr="1D4E4830" w:rsidR="00470AB4">
        <w:rPr>
          <w:rFonts w:ascii="Aptos" w:hAnsi="Aptos"/>
        </w:rPr>
        <w:t>(Wiley, n.d.)</w:t>
      </w:r>
      <w:r>
        <w:fldChar w:fldCharType="end"/>
      </w:r>
      <w:r w:rsidR="00D15630">
        <w:rPr/>
        <w:t xml:space="preserve">: </w:t>
      </w:r>
    </w:p>
    <w:p w:rsidR="00A632BD" w:rsidP="1D4E4830" w:rsidRDefault="00A632BD" w14:paraId="171984BF" w14:textId="391C3D13">
      <w:pPr>
        <w:pStyle w:val="Heading4"/>
      </w:pPr>
      <w:bookmarkStart w:name="the-5-rs-of-openess" w:id="1444"/>
      <w:r w:rsidR="00A632BD">
        <w:rPr/>
        <w:t>The 5 R</w:t>
      </w:r>
      <w:r w:rsidR="00A632BD">
        <w:rPr/>
        <w:t xml:space="preserve">s of </w:t>
      </w:r>
      <w:r w:rsidR="00C81FF3">
        <w:rPr/>
        <w:t>Openness</w:t>
      </w:r>
    </w:p>
    <w:p w:rsidR="00A632BD" w:rsidRDefault="00A632BD" w14:paraId="4906406B" w14:textId="77777777">
      <w:pPr>
        <w:pStyle w:val="FirstParagraph"/>
      </w:pPr>
      <w:r>
        <w:rPr>
          <w:b/>
          <w:bCs/>
        </w:rPr>
        <w:t>Retain</w:t>
      </w:r>
      <w:r>
        <w:t xml:space="preserve"> the right to make, own, and control copies of the content</w:t>
      </w:r>
    </w:p>
    <w:p w:rsidR="00A632BD" w:rsidRDefault="00A632BD" w14:paraId="0FE22915" w14:textId="77777777">
      <w:pPr>
        <w:pStyle w:val="BodyText"/>
      </w:pPr>
      <w:r>
        <w:rPr>
          <w:b/>
          <w:bCs/>
        </w:rPr>
        <w:t>Reuse</w:t>
      </w:r>
      <w:r>
        <w:t xml:space="preserve"> the right to use the content in a wide range of ways (e.g., in a class, in a study group, on a website, in a video)</w:t>
      </w:r>
    </w:p>
    <w:p w:rsidR="00A632BD" w:rsidRDefault="00A632BD" w14:paraId="724EC6CB" w14:textId="77777777">
      <w:pPr>
        <w:pStyle w:val="BodyText"/>
      </w:pPr>
      <w:r w:rsidRPr="1D4E4830" w:rsidR="00A632BD">
        <w:rPr>
          <w:b w:val="1"/>
          <w:bCs w:val="1"/>
        </w:rPr>
        <w:t>Revise</w:t>
      </w:r>
      <w:r w:rsidR="00A632BD">
        <w:rPr/>
        <w:t xml:space="preserve"> the right to adapt, adjust, </w:t>
      </w:r>
      <w:r w:rsidR="00A632BD">
        <w:rPr/>
        <w:t>modify</w:t>
      </w:r>
      <w:r w:rsidR="00A632BD">
        <w:rPr/>
        <w:t>, or alter the content itself (e.g., translate the content into another language)</w:t>
      </w:r>
    </w:p>
    <w:p w:rsidR="00A632BD" w:rsidRDefault="00A632BD" w14:paraId="532D547A" w14:textId="77777777">
      <w:pPr>
        <w:pStyle w:val="BodyText"/>
      </w:pPr>
      <w:r>
        <w:rPr>
          <w:b/>
          <w:bCs/>
        </w:rPr>
        <w:t>Remix</w:t>
      </w:r>
      <w:r>
        <w:t xml:space="preserve"> the right to combine the original or revised content with other open content to create something new (e.g., incorporate the content into a mashup)</w:t>
      </w:r>
    </w:p>
    <w:p w:rsidR="00A632BD" w:rsidRDefault="00A632BD" w14:paraId="0D0EBA65" w14:textId="77777777">
      <w:pPr>
        <w:pStyle w:val="BodyText"/>
      </w:pPr>
      <w:r>
        <w:rPr>
          <w:b/>
          <w:bCs/>
        </w:rPr>
        <w:t>Redistribute</w:t>
      </w:r>
      <w:r>
        <w:t xml:space="preserve"> the right to share copies of the original content, your revisions, or your remixes with others (e.g., give a copy of the content to a friend)</w:t>
      </w:r>
    </w:p>
    <w:p w:rsidR="00E7693B" w:rsidRDefault="00E7693B" w14:paraId="22193F08" w14:textId="2F58013E">
      <w:pPr>
        <w:pStyle w:val="BodyText"/>
        <w:rPr/>
      </w:pPr>
      <w:r w:rsidR="00E7693B">
        <w:rPr/>
        <w:t>Note that t</w:t>
      </w:r>
      <w:r w:rsidR="00A632BD">
        <w:rPr/>
        <w:t xml:space="preserve">his material was created </w:t>
      </w:r>
      <w:r w:rsidR="00A632BD">
        <w:rPr/>
        <w:t xml:space="preserve">and published freely under a Creative Commons Attribution 4.0 license. </w:t>
      </w:r>
    </w:p>
    <w:p w:rsidR="00A632BD" w:rsidRDefault="00A632BD" w14:paraId="7ADBF68B" w14:textId="29725450">
      <w:pPr>
        <w:pStyle w:val="BodyText"/>
      </w:pPr>
      <w:r>
        <w:t>Why use OER? The usefulness of OER in higher education can be attributed to several compelling reasons:</w:t>
      </w:r>
    </w:p>
    <w:p w:rsidR="00A632BD" w:rsidP="00A632BD" w:rsidRDefault="00A632BD" w14:paraId="638E1925" w14:textId="77777777">
      <w:pPr>
        <w:pStyle w:val="Compact"/>
        <w:numPr>
          <w:ilvl w:val="0"/>
          <w:numId w:val="2"/>
        </w:numPr>
        <w:rPr/>
      </w:pPr>
      <w:r w:rsidRPr="1D4E4830" w:rsidR="00A632BD">
        <w:rPr>
          <w:b w:val="1"/>
          <w:bCs w:val="1"/>
        </w:rPr>
        <w:t>Affordability</w:t>
      </w:r>
      <w:r w:rsidR="00A632BD">
        <w:rPr/>
        <w:t xml:space="preserve">: OER mitigates financial barriers for students by providing access to educational materials at no cost. This is particularly significant as the </w:t>
      </w:r>
      <w:r w:rsidR="00A632BD">
        <w:rPr/>
        <w:t>high cost</w:t>
      </w:r>
      <w:r w:rsidR="00A632BD">
        <w:rPr/>
        <w:t xml:space="preserve"> of traditional textbooks and learning resources can be a substantial financial burden for students.</w:t>
      </w:r>
    </w:p>
    <w:p w:rsidR="00A632BD" w:rsidP="00A632BD" w:rsidRDefault="00A632BD" w14:paraId="5D679ACC" w14:textId="77777777">
      <w:pPr>
        <w:pStyle w:val="Compact"/>
        <w:numPr>
          <w:ilvl w:val="0"/>
          <w:numId w:val="2"/>
        </w:numPr>
        <w:rPr/>
      </w:pPr>
      <w:r w:rsidRPr="1D4E4830" w:rsidR="00A632BD">
        <w:rPr>
          <w:b w:val="1"/>
          <w:bCs w:val="1"/>
        </w:rPr>
        <w:t>Accessibility</w:t>
      </w:r>
      <w:r w:rsidR="00A632BD">
        <w:rPr/>
        <w:t xml:space="preserve">: OER promotes </w:t>
      </w:r>
      <w:r w:rsidR="00A632BD">
        <w:rPr/>
        <w:t>equitable</w:t>
      </w:r>
      <w:r w:rsidR="00A632BD">
        <w:rPr/>
        <w:t xml:space="preserve"> access to educational content globally. Anyone with an internet connection can </w:t>
      </w:r>
      <w:r w:rsidR="00A632BD">
        <w:rPr/>
        <w:t>benefit</w:t>
      </w:r>
      <w:r w:rsidR="00A632BD">
        <w:rPr/>
        <w:t xml:space="preserve"> from OER, fostering inclusivity and addressing issues of accessibility in higher education.</w:t>
      </w:r>
    </w:p>
    <w:p w:rsidR="00A632BD" w:rsidP="00A632BD" w:rsidRDefault="00A632BD" w14:paraId="6AAA75B3" w14:textId="0B2FAA5F">
      <w:pPr>
        <w:pStyle w:val="Compact"/>
        <w:numPr>
          <w:ilvl w:val="0"/>
          <w:numId w:val="2"/>
        </w:numPr>
        <w:rPr/>
      </w:pPr>
      <w:r w:rsidRPr="1D4E4830" w:rsidR="00A632BD">
        <w:rPr>
          <w:b w:val="1"/>
          <w:bCs w:val="1"/>
        </w:rPr>
        <w:t xml:space="preserve">Customized </w:t>
      </w:r>
      <w:r w:rsidRPr="1D4E4830" w:rsidR="00DB71B5">
        <w:rPr>
          <w:b w:val="1"/>
          <w:bCs w:val="1"/>
        </w:rPr>
        <w:t>l</w:t>
      </w:r>
      <w:r w:rsidRPr="1D4E4830" w:rsidR="00A632BD">
        <w:rPr>
          <w:b w:val="1"/>
          <w:bCs w:val="1"/>
        </w:rPr>
        <w:t xml:space="preserve">earning </w:t>
      </w:r>
      <w:r w:rsidRPr="1D4E4830" w:rsidR="00DB71B5">
        <w:rPr>
          <w:b w:val="1"/>
          <w:bCs w:val="1"/>
        </w:rPr>
        <w:t>m</w:t>
      </w:r>
      <w:r w:rsidRPr="1D4E4830" w:rsidR="00A632BD">
        <w:rPr>
          <w:b w:val="1"/>
          <w:bCs w:val="1"/>
        </w:rPr>
        <w:t>aterials</w:t>
      </w:r>
      <w:r w:rsidR="00A632BD">
        <w:rPr/>
        <w:t>: Instructors can tailor OER to align seamlessly with course requirements, creating a personalized learning experience for students.</w:t>
      </w:r>
    </w:p>
    <w:p w:rsidR="00A632BD" w:rsidP="00A632BD" w:rsidRDefault="00A632BD" w14:paraId="28723BF4" w14:textId="6A50B7F3">
      <w:pPr>
        <w:pStyle w:val="Compact"/>
        <w:numPr>
          <w:ilvl w:val="0"/>
          <w:numId w:val="2"/>
        </w:numPr>
        <w:rPr/>
      </w:pPr>
      <w:r w:rsidRPr="1D4E4830" w:rsidR="00A632BD">
        <w:rPr>
          <w:b w:val="1"/>
          <w:bCs w:val="1"/>
        </w:rPr>
        <w:t xml:space="preserve">Community </w:t>
      </w:r>
      <w:r w:rsidRPr="1D4E4830" w:rsidR="00DB71B5">
        <w:rPr>
          <w:b w:val="1"/>
          <w:bCs w:val="1"/>
        </w:rPr>
        <w:t>c</w:t>
      </w:r>
      <w:r w:rsidRPr="1D4E4830" w:rsidR="00A632BD">
        <w:rPr>
          <w:b w:val="1"/>
          <w:bCs w:val="1"/>
        </w:rPr>
        <w:t>ollaboration</w:t>
      </w:r>
      <w:r w:rsidR="00A632BD">
        <w:rPr/>
        <w:t>: OER encourages collaborative knowledge</w:t>
      </w:r>
      <w:r w:rsidR="00DB71B5">
        <w:rPr/>
        <w:t xml:space="preserve"> </w:t>
      </w:r>
      <w:r w:rsidR="00A632BD">
        <w:rPr/>
        <w:t>sharing among educators and students, fostering a sense of shared learning within the academic community.</w:t>
      </w:r>
    </w:p>
    <w:p w:rsidR="00A632BD" w:rsidP="00A632BD" w:rsidRDefault="00A632BD" w14:paraId="4172D702" w14:textId="59A7481B">
      <w:pPr>
        <w:pStyle w:val="Compact"/>
        <w:numPr>
          <w:ilvl w:val="0"/>
          <w:numId w:val="2"/>
        </w:numPr>
        <w:rPr/>
      </w:pPr>
      <w:r w:rsidRPr="1D4E4830" w:rsidR="00A632BD">
        <w:rPr>
          <w:b w:val="1"/>
          <w:bCs w:val="1"/>
        </w:rPr>
        <w:t xml:space="preserve">Current and </w:t>
      </w:r>
      <w:r w:rsidRPr="1D4E4830" w:rsidR="00DB71B5">
        <w:rPr>
          <w:b w:val="1"/>
          <w:bCs w:val="1"/>
        </w:rPr>
        <w:t>r</w:t>
      </w:r>
      <w:r w:rsidRPr="1D4E4830" w:rsidR="00A632BD">
        <w:rPr>
          <w:b w:val="1"/>
          <w:bCs w:val="1"/>
        </w:rPr>
        <w:t xml:space="preserve">elevant </w:t>
      </w:r>
      <w:r w:rsidRPr="1D4E4830" w:rsidR="00DB71B5">
        <w:rPr>
          <w:b w:val="1"/>
          <w:bCs w:val="1"/>
        </w:rPr>
        <w:t>c</w:t>
      </w:r>
      <w:r w:rsidRPr="1D4E4830" w:rsidR="00A632BD">
        <w:rPr>
          <w:b w:val="1"/>
          <w:bCs w:val="1"/>
        </w:rPr>
        <w:t>ontent</w:t>
      </w:r>
      <w:r w:rsidR="00A632BD">
        <w:rPr/>
        <w:t xml:space="preserve">: </w:t>
      </w:r>
      <w:r w:rsidR="00DD64F9">
        <w:rPr/>
        <w:t xml:space="preserve">the </w:t>
      </w:r>
      <w:r w:rsidR="00A632BD">
        <w:rPr/>
        <w:t xml:space="preserve">adaptable nature </w:t>
      </w:r>
      <w:r w:rsidR="00DD64F9">
        <w:rPr/>
        <w:t xml:space="preserve">of OERs </w:t>
      </w:r>
      <w:r w:rsidR="00A632BD">
        <w:rPr/>
        <w:t xml:space="preserve">facilitates easy updates, ensuring educational materials reflect the latest advancements, </w:t>
      </w:r>
      <w:r w:rsidR="00DD64F9">
        <w:rPr/>
        <w:t xml:space="preserve">and </w:t>
      </w:r>
      <w:r w:rsidR="00A632BD">
        <w:rPr/>
        <w:t>providing students with up-to-date information.</w:t>
      </w:r>
    </w:p>
    <w:p w:rsidR="00A632BD" w:rsidP="00A632BD" w:rsidRDefault="00A632BD" w14:paraId="6DAF399F" w14:textId="4A6A3245">
      <w:pPr>
        <w:pStyle w:val="Compact"/>
        <w:numPr>
          <w:ilvl w:val="0"/>
          <w:numId w:val="2"/>
        </w:numPr>
        <w:rPr/>
      </w:pPr>
      <w:r w:rsidRPr="1D4E4830" w:rsidR="00A632BD">
        <w:rPr>
          <w:b w:val="1"/>
          <w:bCs w:val="1"/>
        </w:rPr>
        <w:t xml:space="preserve">Global </w:t>
      </w:r>
      <w:r w:rsidRPr="1D4E4830" w:rsidR="00DD64F9">
        <w:rPr>
          <w:b w:val="1"/>
          <w:bCs w:val="1"/>
        </w:rPr>
        <w:t>p</w:t>
      </w:r>
      <w:r w:rsidRPr="1D4E4830" w:rsidR="00A632BD">
        <w:rPr>
          <w:b w:val="1"/>
          <w:bCs w:val="1"/>
        </w:rPr>
        <w:t>erspectives</w:t>
      </w:r>
      <w:r w:rsidR="00A632BD">
        <w:rPr/>
        <w:t>: The inclusive design of OER integrates diverse global viewpoints, enhancing cultural awareness and expanding students’ understanding of various academic frameworks.</w:t>
      </w:r>
    </w:p>
    <w:p w:rsidR="00A632BD" w:rsidP="00A632BD" w:rsidRDefault="00A632BD" w14:paraId="7642770E" w14:textId="560EBE16">
      <w:pPr>
        <w:pStyle w:val="Compact"/>
        <w:numPr>
          <w:ilvl w:val="0"/>
          <w:numId w:val="2"/>
        </w:numPr>
        <w:rPr/>
      </w:pPr>
      <w:r w:rsidRPr="1D4E4830" w:rsidR="00A632BD">
        <w:rPr>
          <w:b w:val="1"/>
          <w:bCs w:val="1"/>
        </w:rPr>
        <w:t xml:space="preserve">Ethical </w:t>
      </w:r>
      <w:r w:rsidRPr="1D4E4830" w:rsidR="00DD64F9">
        <w:rPr>
          <w:b w:val="1"/>
          <w:bCs w:val="1"/>
        </w:rPr>
        <w:t>u</w:t>
      </w:r>
      <w:r w:rsidRPr="1D4E4830" w:rsidR="00A632BD">
        <w:rPr>
          <w:b w:val="1"/>
          <w:bCs w:val="1"/>
        </w:rPr>
        <w:t>sage</w:t>
      </w:r>
      <w:r w:rsidR="00A632BD">
        <w:rPr/>
        <w:t>: OER operates with transparent licensing, ensuring ethical use of materials and upholding the principles of academic integrity.</w:t>
      </w:r>
    </w:p>
    <w:p w:rsidR="00A632BD" w:rsidRDefault="00A632BD" w14:paraId="6EDE3C4F" w14:textId="6DD0EAD4">
      <w:pPr>
        <w:pStyle w:val="FirstParagraph"/>
      </w:pPr>
      <w:r w:rsidR="00A632BD">
        <w:rPr/>
        <w:t>In summary, OER offers a cost</w:t>
      </w:r>
      <w:r w:rsidR="009D5C6B">
        <w:rPr/>
        <w:t xml:space="preserve"> </w:t>
      </w:r>
      <w:r w:rsidR="00A632BD">
        <w:rPr/>
        <w: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rsidR="00A632BD" w:rsidRDefault="00A632BD" w14:paraId="5EBC9603" w14:textId="15F0B261">
      <w:pPr>
        <w:pStyle w:val="Heading3"/>
      </w:pPr>
      <w:bookmarkStart w:name="activity-finding-oers" w:id="1476"/>
      <w:bookmarkEnd w:id="1444"/>
      <w:r w:rsidR="00A632BD">
        <w:rPr/>
        <w:t>2.4.1 Activity: Finding O</w:t>
      </w:r>
      <w:r w:rsidR="009D5C6B">
        <w:rPr/>
        <w:t>ER</w:t>
      </w:r>
      <w:r w:rsidR="00A632BD">
        <w:rPr/>
        <w:t>s</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657BDB19"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03D3DFEA" w14:textId="77777777">
            <w:pPr>
              <w:pStyle w:val="FirstParagraph"/>
              <w:spacing w:before="16" w:after="64"/>
            </w:pPr>
          </w:p>
          <w:p w:rsidR="0029117E" w:rsidRDefault="00A632BD" w14:paraId="6DC13305" w14:textId="77777777">
            <w:pPr>
              <w:pStyle w:val="BodyText"/>
              <w:spacing w:before="16"/>
              <w:rPr/>
            </w:pPr>
            <w:r w:rsidR="00A632BD">
              <w:rPr/>
              <w:t xml:space="preserve">Go to the </w:t>
            </w:r>
            <w:r>
              <w:fldChar w:fldCharType="begin"/>
            </w:r>
            <w:ins w:author="Deb Troendle-Scott" w:date="2024-08-01T11:52:00Z" w:id="1961365214">
              <w:r>
                <w:instrText xml:space="preserve">HYPERLINK "https://libguides.twu.ca/oer" \h </w:instrText>
              </w:r>
            </w:ins>
            <w:del w:author="Deb Troendle-Scott" w:date="2024-08-01T11:52:00Z" w:id="611745034">
              <w:r>
                <w:delInstrText xml:space="preserve">HYPERLINK "https://www.youtube.com/watch" \h</w:delInstrText>
              </w:r>
            </w:del>
            <w:r>
              <w:fldChar w:fldCharType="separate"/>
            </w:r>
            <w:r w:rsidRPr="1D4E4830" w:rsidR="00A632BD">
              <w:rPr>
                <w:rStyle w:val="Hyperlink"/>
              </w:rPr>
              <w:t>Open Educational Resources Libguide</w:t>
            </w:r>
            <w:r w:rsidRPr="1D4E4830">
              <w:rPr>
                <w:rStyle w:val="Hyperlink"/>
              </w:rPr>
              <w:fldChar w:fldCharType="end"/>
            </w:r>
            <w:r w:rsidR="00A632BD">
              <w:rPr/>
              <w:t xml:space="preserve"> from the TWU Library. </w:t>
            </w:r>
          </w:p>
          <w:p w:rsidR="006500C9" w:rsidRDefault="00A632BD" w14:paraId="167526D4" w14:textId="77777777">
            <w:pPr>
              <w:pStyle w:val="ListBullet"/>
              <w:rPr/>
            </w:pPr>
            <w:r w:rsidRPr="0029117E" w:rsidR="00A632BD">
              <w:rPr>
                <w:b w:val="1"/>
                <w:bCs w:val="1"/>
                <w:kern w:val="2"/>
                <w:lang w:val="en-CA"/>
                <w14:ligatures w14:val="standardContextual"/>
              </w:rPr>
              <w:t>Watch</w:t>
            </w:r>
            <w:r w:rsidR="378F89D5">
              <w:rPr/>
              <w:t xml:space="preserve">: </w:t>
            </w:r>
          </w:p>
          <w:p w:rsidR="00A632BD" w:rsidP="1D4E4830" w:rsidRDefault="00A632BD" w14:paraId="7241B9EB" w14:textId="50412D77">
            <w:pPr>
              <w:pStyle w:val="ListBullet2"/>
              <w:rPr/>
            </w:pPr>
            <w:ins w:author="Deb Troendle-Scott" w:date="2024-08-01T11:57:00Z" w16du:dateUtc="2024-08-01T03:57:00Z" w:id="1487">
              <w:r w:rsidRPr="1D4E4830">
                <w:rPr>
                  <w:i w:val="1"/>
                  <w:iCs w:val="1"/>
                </w:rPr>
                <w:fldChar w:fldCharType="begin"/>
              </w:r>
              <w:r w:rsidRPr="1D4E4830">
                <w:rPr>
                  <w:i w:val="1"/>
                  <w:iCs w:val="1"/>
                </w:rPr>
                <w:instrText xml:space="preserve">HYPERLINK "https://www.youtube.com/watch?v=Hkz4q2yuQU8"</w:instrText>
              </w:r>
              <w:r w:rsidR="00560163">
                <w:rPr>
                  <w:i/>
                  <w:iCs/>
                </w:rPr>
              </w:r>
              <w:r w:rsidRPr="1D4E4830">
                <w:rPr>
                  <w:i w:val="1"/>
                  <w:iCs w:val="1"/>
                </w:rPr>
                <w:fldChar w:fldCharType="separate"/>
              </w:r>
            </w:ins>
            <w:r w:rsidRPr="1D4E4830" w:rsidR="5B21EB4E">
              <w:rPr>
                <w:rStyle w:val="Hyperlink"/>
                <w:i w:val="1"/>
                <w:iCs w:val="1"/>
                <w:kern w:val="2"/>
                <w:lang w:val="en-CA"/>
                <w14:ligatures w14:val="standardContextual"/>
              </w:rPr>
              <w:t>How to use OER</w:t>
            </w:r>
            <w:ins w:author="Deb Troendle-Scott" w:date="2024-08-01T11:57:00Z" w16du:dateUtc="2024-08-01T03:57:00Z" w:id="1487">
              <w:r w:rsidRPr="1D4E4830">
                <w:rPr>
                  <w:i w:val="1"/>
                  <w:iCs w:val="1"/>
                </w:rPr>
                <w:fldChar w:fldCharType="end"/>
              </w:r>
            </w:ins>
            <w:r w:rsidR="5B21EB4E">
              <w:rPr/>
              <w:t xml:space="preserve"> </w:t>
            </w:r>
            <w:r w:rsidR="000F47EC">
              <w:fldChar w:fldCharType="begin"/>
            </w:r>
            <w:r w:rsidR="00CB5B06">
              <w:instrText xml:space="preserve"> ADDIN ZOTERO_ITEM CSL_CITATION {"citationID":"hSPAoUg9","properties":{"formattedCitation":"(2012)","plainCitation":"(2012)","noteIndex":0},"citationItems":[{"id":219,"uris":["http://zotero.org/users/14693029/items/QVMXERJB"],"itemData":{"id":219,"type":"motion_picture","abstract":"This video is intended to help you choose compatible resources and choose a valid license for your work. Suppose you are developing an open educational resource (OER), and you want to use some other OER within yours. If you create a derivative work by adapting or combining works offered under Creative Common licenses, you must not only follow the terms of each of the licenses involved, but also choose a license for your work that is compatible with the other licenses. Also available as \"Creating OER and Combining Licenses Part 1\" and \"Creating OER and Combining Licenses Part 2.\" \n\nFeel free to reuse, revise, remix, or redistribute these videos, which are licensed Creative Commons Attribution-ShareAlike 3.0 Unported (http://creativecommons.org/licenses/b... ), Copyright Florida Virtual Campus. Please contact info@theorangegrove.org to freely obtain the actual media files for editing/modification purposes. \n\nThe design and development of this resource was made possible by a grant from the Fund for the Improvement of Postsecondary Education (FIPSE), U.S. Department of Education, Grant No. P116Y090040.","medium":"Video","note":"author: TheOGRepository ||","publisher":"YouTube","title":"Creating OER and combining licenses","URL":"https://www.youtube.com/watch?v=Hkz4q2yuQU8","accessed":{"date-parts":[["2024",8,1]]},"issued":{"date-parts":[["2012",9,5]]}},"label":"page","suppress-author":true}],"schema":"https://github.com/citation-style-language/schema/raw/master/csl-citation.json"} </w:instrText>
            </w:r>
            <w:r w:rsidR="000F47EC">
              <w:fldChar w:fldCharType="separate"/>
            </w:r>
            <w:r w:rsidRPr="000F47EC" w:rsidR="5A0FD02A">
              <w:rPr>
                <w:rFonts w:ascii="Aptos" w:hAnsi="Aptos"/>
              </w:rPr>
              <w:t>(</w:t>
            </w:r>
            <w:r w:rsidRPr="000F47EC" w:rsidR="5A0FD02A">
              <w:rPr>
                <w:rFonts w:ascii="Aptos" w:hAnsi="Aptos"/>
              </w:rPr>
              <w:t>2012</w:t>
            </w:r>
            <w:r w:rsidRPr="000F47EC" w:rsidR="5A0FD02A">
              <w:rPr>
                <w:rFonts w:ascii="Aptos" w:hAnsi="Aptos"/>
              </w:rPr>
              <w:t>)</w:t>
            </w:r>
            <w:r w:rsidR="000F47EC">
              <w:fldChar w:fldCharType="end"/>
            </w:r>
            <w:r w:rsidR="0C6E7583">
              <w:rPr/>
              <w:t xml:space="preserve">, </w:t>
            </w:r>
            <w:r w:rsidR="0C6E7583">
              <w:rPr/>
              <w:t>then b</w:t>
            </w:r>
            <w:r w:rsidR="00A632BD">
              <w:rPr/>
              <w:t xml:space="preserve">rowse through the </w:t>
            </w:r>
            <w:r w:rsidR="00A632BD">
              <w:rPr/>
              <w:t>categor</w:t>
            </w:r>
            <w:r w:rsidR="7A77A0DC">
              <w:rPr/>
              <w:t>ies</w:t>
            </w:r>
            <w:r w:rsidR="00A632BD">
              <w:rPr/>
              <w:t xml:space="preserve"> of OERs </w:t>
            </w:r>
            <w:r w:rsidR="7A77A0DC">
              <w:rPr/>
              <w:t xml:space="preserve">by discipline </w:t>
            </w:r>
            <w:r w:rsidR="00A632BD">
              <w:rPr/>
              <w:t>provided. Take some time to find an OER that relates to a topic that interests you.</w:t>
            </w:r>
          </w:p>
          <w:p w:rsidR="00A632BD" w:rsidP="1D4E4830" w:rsidRDefault="005C6BAD" w14:paraId="5E866920" w14:textId="20E196C7">
            <w:pPr>
              <w:pStyle w:val="ListBullet"/>
              <w:rPr/>
            </w:pPr>
            <w:r w:rsidRPr="005C6BAD" w:rsidR="4E4ADDCA">
              <w:rPr>
                <w:b w:val="1"/>
                <w:bCs w:val="1"/>
                <w:kern w:val="2"/>
                <w:lang w:val="en-CA"/>
                <w14:ligatures w14:val="standardContextual"/>
              </w:rPr>
              <w:t>Write</w:t>
            </w:r>
            <w:r w:rsidR="4E4ADDCA">
              <w:rPr/>
              <w:t xml:space="preserve">: </w:t>
            </w:r>
            <w:r w:rsidR="254EC8AA">
              <w:rPr/>
              <w:t>Create an entry in</w:t>
            </w:r>
            <w:r w:rsidR="00A632BD">
              <w:rPr/>
              <w:t xml:space="preserve"> Obsidian </w:t>
            </w:r>
            <w:r w:rsidR="00A632BD">
              <w:rPr/>
              <w:t>about an OER resource you found. Use the CRAAP test to evaluate it</w:t>
            </w:r>
            <w:r w:rsidR="00A632BD">
              <w:rPr/>
              <w:t xml:space="preserve"> and explain why this resource interests you.</w:t>
            </w:r>
          </w:p>
        </w:tc>
      </w:tr>
    </w:tbl>
    <w:p w:rsidR="00A632BD" w:rsidRDefault="00A632BD" w14:paraId="5B912C31" w14:textId="221EE924">
      <w:pPr>
        <w:pStyle w:val="Heading3"/>
      </w:pPr>
      <w:bookmarkStart w:name="activity-advocating-for-oer" w:id="1506"/>
      <w:bookmarkEnd w:id="1476"/>
      <w:r w:rsidR="00A632BD">
        <w:rPr/>
        <w:t>2.4.2 Activity: Advocating for O</w:t>
      </w:r>
      <w:r w:rsidR="008225E5">
        <w:rPr/>
        <w:t>ER</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693C2027"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6B593308" w14:textId="77777777">
            <w:pPr>
              <w:pStyle w:val="FirstParagraph"/>
              <w:spacing w:before="16" w:after="64"/>
            </w:pPr>
          </w:p>
          <w:p w:rsidR="00A632BD" w:rsidRDefault="00A632BD" w14:paraId="5807B4F0" w14:textId="1369EECA">
            <w:pPr>
              <w:pStyle w:val="BodyText"/>
              <w:spacing w:before="16"/>
              <w:rPr/>
            </w:pPr>
            <w:r w:rsidR="00A632BD">
              <w:rPr/>
              <w:t xml:space="preserve">So how do </w:t>
            </w:r>
            <w:r w:rsidR="5795F22D">
              <w:rPr/>
              <w:t>o</w:t>
            </w:r>
            <w:r w:rsidR="00A632BD">
              <w:rPr/>
              <w:t xml:space="preserve">pen </w:t>
            </w:r>
            <w:r w:rsidR="5795F22D">
              <w:rPr/>
              <w:t>e</w:t>
            </w:r>
            <w:r w:rsidR="00A632BD">
              <w:rPr/>
              <w:t xml:space="preserve">ducational </w:t>
            </w:r>
            <w:r w:rsidR="5795F22D">
              <w:rPr/>
              <w:t>r</w:t>
            </w:r>
            <w:r w:rsidR="00A632BD">
              <w:rPr/>
              <w:t xml:space="preserve">esources affect you as a student? Why should you care? </w:t>
            </w:r>
            <w:r w:rsidR="00A632BD">
              <w:rPr/>
              <w:t>W</w:t>
            </w:r>
            <w:r w:rsidR="00A632BD">
              <w:rPr/>
              <w:t>e’ve</w:t>
            </w:r>
            <w:r w:rsidR="00A632BD">
              <w:rPr/>
              <w:t xml:space="preserve"> </w:t>
            </w:r>
            <w:r w:rsidR="00A632BD">
              <w:rPr/>
              <w:t xml:space="preserve">shared some of the benefits of openness in education, but there are several other reasons OER </w:t>
            </w:r>
            <w:r w:rsidR="00A632BD">
              <w:rPr/>
              <w:t>b</w:t>
            </w:r>
            <w:r w:rsidR="00A632BD">
              <w:rPr/>
              <w:t>enefit</w:t>
            </w:r>
            <w:r w:rsidR="00A632BD">
              <w:rPr/>
              <w:t xml:space="preserve"> </w:t>
            </w:r>
            <w:r w:rsidR="00A632BD">
              <w:rPr/>
              <w:t>students.</w:t>
            </w:r>
          </w:p>
          <w:p w:rsidRPr="00011648" w:rsidR="00011648" w:rsidRDefault="003A60AE" w14:paraId="44BEAF55" w14:textId="77777777">
            <w:pPr>
              <w:pStyle w:val="ListBullet"/>
              <w:rPr>
                <w:color w:val="156082" w:themeColor="accent1"/>
                <w:sz w:val="24"/>
                <w:szCs w:val="24"/>
                <w:lang w:eastAsia="en-US"/>
                <w:rPrChange w:author="Deb Troendle-Scott" w:date="2024-08-26T14:23:00Z" w16du:dateUtc="2024-08-26T06:23:00Z" w:id="310171643">
                  <w:rPr/>
                </w:rPrChange>
              </w:rPr>
            </w:pPr>
            <w:commentRangeStart w:id="1519"/>
            <w:r w:rsidRPr="005C6BAD" w:rsidR="04D1F9AA">
              <w:rPr>
                <w:b w:val="1"/>
                <w:bCs w:val="1"/>
                <w:kern w:val="2"/>
                <w:lang w:val="en-CA"/>
                <w14:ligatures w14:val="standardContextual"/>
                <w:rPrChange w:author="Deb Troendle-Scott" w:date="2024-08-20T18:19:00Z" w:id="2145350861">
                  <w:rPr/>
                </w:rPrChange>
              </w:rPr>
              <w:t>Watch</w:t>
            </w:r>
            <w:ins w:author="Deb Troendle-Scott" w:date="2024-08-01T12:08:00Z" w16du:dateUtc="2024-08-01T04:08:00Z" w:id="1522">
              <w:commentRangeEnd w:id="1519"/>
              <w:r w:rsidRPr="005C6BAD" w:rsidR="00E649DC">
                <w:rPr>
                  <w:rStyle w:val="CommentReference"/>
                  <w:b/>
                  <w:bCs/>
                  <w:kern w:val="2"/>
                  <w:lang w:val="en-CA"/>
                  <w14:ligatures w14:val="standardContextual"/>
                  <w:rPrChange w:author="Deb Troendle-Scott" w:date="2024-08-20T18:19:00Z" w16du:dateUtc="2024-08-20T10:19:00Z" w:id="1523">
                    <w:rPr>
                      <w:rStyle w:val="CommentReference"/>
                    </w:rPr>
                  </w:rPrChange>
                </w:rPr>
                <w:commentReference w:id="1519"/>
              </w:r>
              <w:r>
                <w:rPr>
                  <w:rStyle w:val="CommentReference"/>
                </w:rPr>
              </w:r>
            </w:ins>
            <w:r w:rsidR="04D1F9AA">
              <w:rPr/>
              <w:t>:</w:t>
            </w:r>
          </w:p>
          <w:p w:rsidRPr="002F51A4" w:rsidR="003A60AE" w:rsidDel="003A60AE" w:rsidP="00011648" w:rsidRDefault="002F51A4" w14:paraId="098FFA51" w14:textId="736BD78C">
            <w:pPr>
              <w:pStyle w:val="ListBullet2"/>
              <w:rPr>
                <w:del w:author="Deb Troendle-Scott" w:date="2024-08-01T12:03:00Z" w16du:dateUtc="2024-08-01T04:03:00Z" w:id="1525"/>
                <w:rStyle w:val="Hyperlink"/>
                <w:sz w:val="24"/>
                <w:szCs w:val="24"/>
                <w:lang w:eastAsia="en-US"/>
              </w:rPr>
              <w:pPrChange w:author="Deb Troendle-Scott" w:date="2024-08-26T14:23:00Z" w16du:dateUtc="2024-08-26T06:23:00Z" w:id="1526">
                <w:pPr>
                  <w:pStyle w:val="BodyText"/>
                  <w:spacing w:before="16"/>
                </w:pPr>
              </w:pPrChange>
            </w:pPr>
            <w:r>
              <w:rPr>
                <w:kern w:val="2"/>
                <w:sz w:val="24"/>
                <w:szCs w:val="24"/>
                <w:lang w:val="en-CA" w:eastAsia="en-US"/>
                <w14:ligatures w14:val="standardContextual"/>
              </w:rPr>
              <w:fldChar w:fldCharType="begin"/>
            </w:r>
            <w:r>
              <w:instrText>HYPERLINK "https://www.youtube-nocookie.com/embed/SX0K0hb_xKE"</w:instrText>
            </w:r>
            <w:r>
              <w:rPr>
                <w:kern w:val="2"/>
                <w:sz w:val="24"/>
                <w:szCs w:val="24"/>
                <w:lang w:val="en-CA" w:eastAsia="en-US"/>
                <w14:ligatures w14:val="standardContextual"/>
              </w:rPr>
              <w:fldChar w:fldCharType="separate"/>
            </w:r>
          </w:p>
          <w:p w:rsidR="00A632BD" w:rsidP="1D4E4830" w:rsidRDefault="00A632BD" w14:paraId="3AB53EC5" w14:textId="56B0CF17">
            <w:pPr>
              <w:pStyle w:val="ListBullet2"/>
              <w:rPr/>
            </w:pPr>
            <w:r w:rsidRPr="1D4E4830" w:rsidR="04D1F9AA">
              <w:rPr>
                <w:rStyle w:val="Hyperlink"/>
                <w:i w:val="1"/>
                <w:iCs w:val="1"/>
              </w:rPr>
              <w:t xml:space="preserve">A Review of the Effectiveness &amp; Perceptions of Open Educational Resources </w:t>
            </w:r>
            <w:r w:rsidRPr="1D4E4830" w:rsidR="04D1F9AA">
              <w:rPr>
                <w:rStyle w:val="Hyperlink"/>
                <w:i w:val="1"/>
                <w:iCs w:val="1"/>
              </w:rPr>
              <w:t>a</w:t>
            </w:r>
            <w:r w:rsidRPr="1D4E4830" w:rsidR="04D1F9AA">
              <w:rPr>
                <w:rStyle w:val="Hyperlink"/>
                <w:i w:val="1"/>
                <w:iCs w:val="1"/>
              </w:rPr>
              <w:t>s Compared to Textbooks</w:t>
            </w:r>
            <w:r>
              <w:fldChar w:fldCharType="end"/>
            </w:r>
            <w:r w:rsidR="00A632BD">
              <w:rPr/>
              <w:t xml:space="preserve"> </w:t>
            </w:r>
            <w:r>
              <w:fldChar w:fldCharType="begin"/>
            </w:r>
            <w:r>
              <w:instrText xml:space="preserve"> ADDIN ZOTERO_ITEM CSL_CITATION {"citationID":"T6jtfo21","properties":{"formattedCitation":"(2016)","plainCitation":"(2016)","noteIndex":0},"citationItems":[{"id":220,"uris":["http://zotero.org/users/14693029/items/ULU2U4GY"],"itemData":{"id":220,"type":"motion_picture","medium":"Video","note":"author: Research Shorts ||","publisher":"YouTube","title":"A review of the effectiveness &amp; perceptions of open educational resources as compared to textbooks","URL":"https://www.youtube.com/watch?v=SX0K0hb_xKE","accessed":{"date-parts":[["2024",8,1]]},"issued":{"date-parts":[["2016",12,3]]}},"label":"page","suppress-author":true}],"schema":"https://github.com/citation-style-language/schema/raw/master/csl-citation.json"} </w:instrText>
            </w:r>
            <w:r>
              <w:fldChar w:fldCharType="separate"/>
            </w:r>
            <w:r w:rsidRPr="1D4E4830" w:rsidR="2305B1ED">
              <w:rPr>
                <w:rFonts w:ascii="Aptos" w:hAnsi="Aptos"/>
              </w:rPr>
              <w:t>(2016)</w:t>
            </w:r>
            <w:r>
              <w:fldChar w:fldCharType="end"/>
            </w:r>
          </w:p>
          <w:p w:rsidR="00A632BD" w:rsidRDefault="005C7A27" w14:paraId="0E0B4508" w14:textId="6BCDCEF8">
            <w:pPr>
              <w:pStyle w:val="BodyText"/>
              <w:spacing w:after="16"/>
              <w:rPr>
                <w:ins w:author="Kelly Marjanovic" w:date="2024-09-06T22:32:54.816Z" w16du:dateUtc="2024-09-06T22:32:54.816Z" w:id="878749478"/>
              </w:rPr>
            </w:pPr>
            <w:r>
              <w:fldChar w:fldCharType="begin"/>
            </w:r>
            <w:ins w:author="Deb Troendle-Scott" w:date="2024-08-01T12:02:00Z" w:id="1707030614">
              <w:r>
                <w:instrText xml:space="preserve">HYPERLINK "https://www.youtube.com/watch?v=SX0K0hb_xKE" \h </w:instrText>
              </w:r>
            </w:ins>
            <w:del w:author="Deb Troendle-Scott" w:date="2024-08-01T12:02:00Z" w:id="1297028586">
              <w:r>
                <w:delInstrText xml:space="preserve">HYPERLINK "https://www.youtube.com/watch" \h</w:delInstrText>
              </w:r>
            </w:del>
            <w:r>
              <w:fldChar w:fldCharType="separate"/>
            </w:r>
            <w:r w:rsidRPr="1D4E4830" w:rsidR="00A632BD">
              <w:rPr>
                <w:rStyle w:val="Hyperlink"/>
              </w:rPr>
              <w:t>https://www.youtube-nocookie.com/embed/SX0K0hb_xKE</w:t>
            </w:r>
            <w:r w:rsidRPr="1D4E4830">
              <w:rPr>
                <w:rStyle w:val="Hyperlink"/>
              </w:rPr>
              <w:fldChar w:fldCharType="end"/>
            </w:r>
          </w:p>
          <w:p w:rsidR="00A632BD" w:rsidP="1D4E4830" w:rsidRDefault="005C7A27" w14:paraId="682A3427" w14:textId="140FC6F5">
            <w:pPr>
              <w:pStyle w:val="ListBullet"/>
              <w:spacing w:after="16"/>
              <w:rPr>
                <w:ins w:author="Kelly Marjanovic" w:date="2024-09-06T22:34:22.431Z" w16du:dateUtc="2024-09-06T22:34:22.431Z" w:id="372595289"/>
              </w:rPr>
            </w:pPr>
            <w:commentRangeStart w:id="572803206"/>
            <w:ins w:author="Kelly Marjanovic" w:date="2024-09-06T22:34:59.798Z" w:id="1797049742">
              <w:r w:rsidRPr="1D4E4830" w:rsidR="29BA487A">
                <w:rPr>
                  <w:b w:val="1"/>
                  <w:bCs w:val="1"/>
                  <w:rPrChange w:author="Kelly Marjanovic" w:date="2024-09-06T22:35:59.241Z" w:id="209957634"/>
                </w:rPr>
                <w:t>Read</w:t>
              </w:r>
              <w:r w:rsidR="29BA487A">
                <w:t>: For more information on OER A</w:t>
              </w:r>
            </w:ins>
            <w:ins w:author="Kelly Marjanovic" w:date="2024-09-06T22:35:55.808Z" w:id="1255188894">
              <w:r w:rsidR="29BA487A">
                <w:t xml:space="preserve">dvocacy, see the chapter on </w:t>
              </w:r>
            </w:ins>
            <w:ins w:author="Kelly Marjanovic" w:date="2024-09-06T22:35:55.809Z" w:id="1916294691">
              <w:r>
                <w:fldChar w:fldCharType="begin"/>
              </w:r>
              <w:r>
                <w:instrText xml:space="preserve">HYPERLINK "https://opentextbc.ca/studenttoolkit/chapter/step-three-how-to-advocate-on-your-campus/" </w:instrText>
              </w:r>
              <w:r>
                <w:fldChar w:fldCharType="separate"/>
              </w:r>
            </w:ins>
            <w:ins w:author="Kelly Marjanovic" w:date="2024-09-06T22:35:55.808Z" w:id="1945674473">
              <w:r w:rsidR="29BA487A">
                <w:t>How to Advocate on You</w:t>
              </w:r>
              <w:r w:rsidRPr="1D4E4830" w:rsidR="3B329EED">
                <w:rPr>
                  <w:rStyle w:val="Hyperlink"/>
                </w:rPr>
                <w:t>r Campus</w:t>
              </w:r>
            </w:ins>
            <w:ins w:author="Kelly Marjanovic" w:date="2024-09-06T22:35:55.809Z" w:id="538081520">
              <w:r>
                <w:fldChar w:fldCharType="end"/>
              </w:r>
            </w:ins>
            <w:ins w:author="Kelly Marjanovic" w:date="2024-09-06T22:35:55.808Z" w:id="1301430136">
              <w:r w:rsidR="3B329EED">
                <w:t xml:space="preserve"> in the OER Student Toolkit.</w:t>
              </w:r>
            </w:ins>
          </w:p>
          <w:p w:rsidR="00A632BD" w:rsidP="1D4E4830" w:rsidRDefault="005C7A27" w14:paraId="2F0FE4A8" w14:textId="2C836979">
            <w:pPr>
              <w:pStyle w:val="ListBullet"/>
              <w:spacing w:after="16"/>
              <w:rPr>
                <w:ins w:author="Kelly Marjanovic" w:date="2024-09-06T22:32:55.417Z" w16du:dateUtc="2024-09-06T22:32:55.417Z" w:id="83573248"/>
              </w:rPr>
            </w:pPr>
            <w:ins w:author="Kelly Marjanovic" w:date="2024-09-06T22:32:55.416Z" w:id="1983966068">
              <w:r w:rsidRPr="1D4E4830" w:rsidR="53628ECF">
                <w:rPr>
                  <w:b w:val="1"/>
                  <w:bCs w:val="1"/>
                  <w:lang w:val="en-CA"/>
                </w:rPr>
                <w:t>Write</w:t>
              </w:r>
              <w:r w:rsidR="53628ECF">
                <w:t xml:space="preserve">: Create an entry in Obsidian about </w:t>
              </w:r>
            </w:ins>
            <w:ins w:author="Kelly Marjanovic" w:date="2024-09-06T22:33:14.079Z" w:id="1672424814">
              <w:r w:rsidR="53628ECF">
                <w:t>the benefits of</w:t>
              </w:r>
            </w:ins>
            <w:ins w:author="Kelly Marjanovic" w:date="2024-09-06T22:32:55.416Z" w:id="1352467572">
              <w:r w:rsidR="53628ECF">
                <w:t xml:space="preserve"> OER</w:t>
              </w:r>
            </w:ins>
            <w:ins w:author="Kelly Marjanovic" w:date="2024-09-06T22:33:17.716Z" w:id="2029128546">
              <w:r w:rsidR="53628ECF">
                <w:t>s</w:t>
              </w:r>
            </w:ins>
            <w:ins w:author="Kelly Marjanovic" w:date="2024-09-06T22:32:55.416Z" w:id="136961137">
              <w:r w:rsidR="53628ECF">
                <w:t>.</w:t>
              </w:r>
            </w:ins>
            <w:commentRangeEnd w:id="572803206"/>
            <w:r>
              <w:rPr>
                <w:rStyle w:val="CommentReference"/>
              </w:rPr>
              <w:commentReference w:id="572803206"/>
            </w:r>
          </w:p>
          <w:p w:rsidR="00A632BD" w:rsidRDefault="005C7A27" w14:paraId="5635CE67" w14:textId="5E2D9A55">
            <w:pPr>
              <w:pStyle w:val="BodyText"/>
              <w:spacing w:after="16"/>
            </w:pPr>
          </w:p>
        </w:tc>
      </w:tr>
    </w:tbl>
    <w:p w:rsidR="00A632BD" w:rsidRDefault="00A632BD" w14:paraId="42AA7719" w14:textId="6980A99C">
      <w:pPr>
        <w:pStyle w:val="Heading3"/>
      </w:pPr>
      <w:bookmarkStart w:name="activity-reflecting-on-your-resource" w:id="1534"/>
      <w:bookmarkEnd w:id="1506"/>
      <w:r w:rsidR="00A632BD">
        <w:rPr/>
        <w:t>2.4.3 Activity: Reflecting on Your Resource</w:t>
      </w:r>
      <w:r w:rsidR="002070C3">
        <w:rPr/>
        <w:t>s</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5786E281"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20A7C862" w14:textId="77777777">
            <w:pPr>
              <w:pStyle w:val="FirstParagraph"/>
              <w:spacing w:before="16" w:after="64"/>
            </w:pPr>
          </w:p>
          <w:p w:rsidR="00A632BD" w:rsidRDefault="00A632BD" w14:paraId="5FBF2A52" w14:textId="78164EFA">
            <w:pPr>
              <w:pStyle w:val="BodyText"/>
              <w:spacing w:before="16"/>
            </w:pPr>
            <w:r w:rsidR="00A632BD">
              <w:rPr/>
              <w:t>We’ve</w:t>
            </w:r>
            <w:r w:rsidR="00A632BD">
              <w:rPr/>
              <w:t xml:space="preserve"> reached the end of Unit 2, where you have explored several tools and practiced digital skills to help you find and select resources for academic study. As you have practiced the activities in this unit, you have curated </w:t>
            </w:r>
            <w:commentRangeStart w:id="1536"/>
            <w:r w:rsidR="00A632BD">
              <w:rPr/>
              <w:t>resource</w:t>
            </w:r>
            <w:r w:rsidR="023F86F2">
              <w:rPr/>
              <w:t>s</w:t>
            </w:r>
            <w:r w:rsidR="00A632BD">
              <w:rPr/>
              <w:t xml:space="preserve"> </w:t>
            </w:r>
            <w:commentRangeEnd w:id="1536"/>
            <w:r>
              <w:rPr>
                <w:rStyle w:val="CommentReference"/>
              </w:rPr>
              <w:commentReference w:id="1536"/>
            </w:r>
            <w:r w:rsidR="00A632BD">
              <w:rPr/>
              <w:t>about the topic of your choice. In this activity</w:t>
            </w:r>
            <w:r w:rsidR="00A632BD">
              <w:rPr/>
              <w:t xml:space="preserve"> we ask you to write a paragraph about this topic, </w:t>
            </w:r>
            <w:r w:rsidR="00A632BD">
              <w:rPr/>
              <w:t>utilizing</w:t>
            </w:r>
            <w:r w:rsidR="00A632BD">
              <w:rPr/>
              <w:t xml:space="preserve"> the resources you have found.</w:t>
            </w:r>
          </w:p>
          <w:p w:rsidR="00A632BD" w:rsidP="1D4E4830" w:rsidRDefault="00A632BD" w14:paraId="43C77A02" w14:textId="226F5183">
            <w:pPr>
              <w:pStyle w:val="ListBullet"/>
              <w:rPr/>
            </w:pPr>
            <w:r w:rsidRPr="006A23FA" w:rsidR="00A632BD">
              <w:rPr>
                <w:b w:val="1"/>
                <w:bCs w:val="1"/>
                <w:kern w:val="2"/>
                <w:lang w:val="en-CA"/>
                <w14:ligatures w14:val="standardContextual"/>
              </w:rPr>
              <w:t>Read</w:t>
            </w:r>
            <w:r w:rsidR="168BC2BB">
              <w:rPr/>
              <w:t>:</w:t>
            </w:r>
            <w:r w:rsidR="00A632BD">
              <w:rPr/>
              <w:t xml:space="preserve"> </w:t>
            </w:r>
            <w:r>
              <w:fldChar w:fldCharType="begin"/>
            </w:r>
            <w:r>
              <w:instrText xml:space="preserve">HYPERLINK "https://writingcenter.unc.edu/tips-and-tools/paragraphs/" </w:instrText>
            </w:r>
            <w:r>
              <w:fldChar w:fldCharType="separate"/>
            </w:r>
            <w:r w:rsidRPr="1D4E4830" w:rsidR="234F6AC6">
              <w:rPr>
                <w:rStyle w:val="Hyperlink"/>
              </w:rPr>
              <w:t>This resource</w:t>
            </w:r>
            <w:r>
              <w:fldChar w:fldCharType="end"/>
            </w:r>
            <w:r w:rsidR="234F6AC6">
              <w:rPr/>
              <w:t xml:space="preserve"> on </w:t>
            </w:r>
            <w:r w:rsidR="234F6AC6">
              <w:rPr/>
              <w:t>h</w:t>
            </w:r>
            <w:r w:rsidR="00A632BD">
              <w:rPr/>
              <w:t xml:space="preserve">￼</w:t>
            </w:r>
            <w:r w:rsidR="00A632BD">
              <w:rPr/>
              <w:t>ow</w:t>
            </w:r>
            <w:r w:rsidR="00A632BD">
              <w:rPr/>
              <w:t xml:space="preserve"> to write a good paragraph published by </w:t>
            </w:r>
            <w:r w:rsidR="3998CCB3">
              <w:rPr/>
              <w:t xml:space="preserve">the </w:t>
            </w:r>
            <w:r w:rsidR="00A632BD">
              <w:rPr/>
              <w:t>University</w:t>
            </w:r>
            <w:r w:rsidR="19E69249">
              <w:rPr/>
              <w:t xml:space="preserve"> of North Carolina at</w:t>
            </w:r>
            <w:r w:rsidR="19E69249">
              <w:rPr/>
              <w:t xml:space="preserve"> Chapel Hill</w:t>
            </w:r>
            <w:r w:rsidR="00A632BD">
              <w:rPr/>
              <w:t>￼</w:t>
            </w:r>
            <w:r w:rsidR="00A632BD">
              <w:rPr/>
              <w:t>.</w:t>
            </w:r>
            <w:r w:rsidR="2A3E82E5">
              <w:rPr/>
              <w:t xml:space="preserve"> For more writing tips see the</w:t>
            </w:r>
            <w:r w:rsidR="2A3E82E5">
              <w:rPr/>
              <w:t xml:space="preserve"> </w:t>
            </w:r>
            <w:r>
              <w:fldChar w:fldCharType="begin"/>
            </w:r>
            <w:r>
              <w:instrText xml:space="preserve">HYPERLINK "https://create.twu.ca/learningcommons/writing-resources/?_gl=1*1uail9b*_ga*NDk4NDk0OTI0LjE3MTY5MTYzNTc.*_ga_NZ4GVM10JT*MTcyNTY2MjM0My4xMTYuMS4xNzI1NjYyMzcwLjMzLjAuMA.." </w:instrText>
            </w:r>
            <w:r>
              <w:fldChar w:fldCharType="separate"/>
            </w:r>
            <w:r w:rsidRPr="1D4E4830" w:rsidR="2A3E82E5">
              <w:rPr>
                <w:rStyle w:val="Hyperlink"/>
              </w:rPr>
              <w:t>Writing Resources website</w:t>
            </w:r>
            <w:r>
              <w:fldChar w:fldCharType="end"/>
            </w:r>
            <w:r w:rsidR="2A3E82E5">
              <w:rPr/>
              <w:t xml:space="preserve"> from the TWU Learning Commons</w:t>
            </w:r>
            <w:r w:rsidR="2A3E82E5">
              <w:rPr/>
              <w:t>.</w:t>
            </w:r>
          </w:p>
          <w:p w:rsidR="00A632BD" w:rsidDel="00987D01" w:rsidP="1D4E4830" w:rsidRDefault="008F5608" w14:paraId="264DDDDE" w14:textId="3A42782B">
            <w:pPr>
              <w:pStyle w:val="ListBullet"/>
              <w:rPr/>
            </w:pPr>
            <w:r w:rsidRPr="006A23FA" w:rsidR="534E8E67">
              <w:rPr>
                <w:b w:val="1"/>
                <w:bCs w:val="1"/>
                <w:kern w:val="2"/>
                <w:lang w:val="en-CA"/>
                <w14:ligatures w14:val="standardContextual"/>
              </w:rPr>
              <w:t>Write</w:t>
            </w:r>
            <w:r w:rsidR="534E8E67">
              <w:rPr/>
              <w:t xml:space="preserve">: </w:t>
            </w:r>
            <w:r w:rsidR="00A632BD">
              <w:rPr/>
              <w:t xml:space="preserve">Draft a paragraph </w:t>
            </w:r>
            <w:r w:rsidR="00A632BD">
              <w:rPr/>
              <w:t>on an issue relating to your research topic.</w:t>
            </w:r>
            <w:r w:rsidR="1B32A4F1">
              <w:rPr/>
              <w:t xml:space="preserve"> </w:t>
            </w:r>
            <w:r w:rsidR="01EF7290">
              <w:rPr/>
              <w:t>Y</w:t>
            </w:r>
            <w:r w:rsidR="00A632BD">
              <w:rPr/>
              <w:t xml:space="preserve">our paragraph must </w:t>
            </w:r>
            <w:r w:rsidR="00A632BD">
              <w:rPr/>
              <w:t>contain</w:t>
            </w:r>
            <w:r w:rsidR="00A632BD">
              <w:rPr/>
              <w:t xml:space="preserve">: </w:t>
            </w:r>
          </w:p>
          <w:p w:rsidR="008F5608" w:rsidP="1D4E4830" w:rsidRDefault="00A632BD" w14:paraId="74DAE4CA" w14:textId="7389902D">
            <w:pPr>
              <w:pStyle w:val="ListBullet2"/>
              <w:rPr/>
            </w:pPr>
            <w:r w:rsidR="64478A03">
              <w:rPr/>
              <w:t>a</w:t>
            </w:r>
            <w:r w:rsidR="00A632BD">
              <w:rPr/>
              <w:t xml:space="preserve"> verbatim quot</w:t>
            </w:r>
            <w:r w:rsidR="01EF7290">
              <w:rPr/>
              <w:t>e</w:t>
            </w:r>
            <w:r w:rsidR="00A632BD">
              <w:rPr/>
              <w:t xml:space="preserve"> </w:t>
            </w:r>
            <w:r w:rsidR="00A632BD">
              <w:rPr/>
              <w:t xml:space="preserve">from one of your sources </w:t>
            </w:r>
          </w:p>
          <w:p w:rsidR="008F5608" w:rsidP="1D4E4830" w:rsidRDefault="004F42B5" w14:paraId="52A240F9" w14:textId="18217B9D">
            <w:pPr>
              <w:pStyle w:val="ListBullet2"/>
              <w:rPr/>
            </w:pPr>
            <w:r w:rsidR="64478A03">
              <w:rPr/>
              <w:t>a</w:t>
            </w:r>
            <w:r w:rsidR="00A632BD">
              <w:rPr/>
              <w:t xml:space="preserve"> paraphrased fact from one of your sources</w:t>
            </w:r>
          </w:p>
          <w:p w:rsidR="00DF40EA" w:rsidP="00F06527" w:rsidRDefault="00DF40EA" w14:paraId="4B64F8C7" w14:textId="77777777">
            <w:pPr>
              <w:pStyle w:val="ListBullet2"/>
              <w:numPr>
                <w:ilvl w:val="0"/>
                <w:numId w:val="0"/>
              </w:numPr>
            </w:pPr>
          </w:p>
          <w:p w:rsidR="001355E9" w:rsidP="1D4E4830" w:rsidRDefault="00F06527" w14:paraId="663A115A" w14:textId="196A1FFB">
            <w:pPr>
              <w:pStyle w:val="ListBullet2"/>
              <w:numPr>
                <w:ilvl w:val="0"/>
                <w:numId w:val="0"/>
              </w:numPr>
            </w:pPr>
            <w:r w:rsidR="0CF6FCEA">
              <w:rPr/>
              <w:t>U</w:t>
            </w:r>
            <w:r w:rsidR="00A632BD">
              <w:rPr/>
              <w:t>se the features of your citation management software to integrate</w:t>
            </w:r>
            <w:r w:rsidR="1E70BF7A">
              <w:rPr/>
              <w:t>:</w:t>
            </w:r>
          </w:p>
          <w:p w:rsidR="001355E9" w:rsidP="1D4E4830" w:rsidRDefault="00A632BD" w14:paraId="00BF90DA" w14:textId="607A3A19">
            <w:pPr>
              <w:pStyle w:val="ListBullet2"/>
              <w:rPr/>
            </w:pPr>
            <w:r w:rsidR="00A632BD">
              <w:rPr/>
              <w:t xml:space="preserve">the in-text reference for your </w:t>
            </w:r>
            <w:r w:rsidR="64478A03">
              <w:rPr/>
              <w:t xml:space="preserve">verbatim </w:t>
            </w:r>
            <w:r w:rsidR="00A632BD">
              <w:rPr/>
              <w:t>quotation</w:t>
            </w:r>
          </w:p>
          <w:p w:rsidR="001355E9" w:rsidP="1D4E4830" w:rsidRDefault="00A632BD" w14:paraId="39D4DC8F" w14:textId="6F53B584">
            <w:pPr>
              <w:pStyle w:val="ListBullet2"/>
              <w:rPr/>
            </w:pPr>
            <w:r w:rsidR="00A632BD">
              <w:rPr/>
              <w:t>the in-text reference for the paraphrased fact</w:t>
            </w:r>
          </w:p>
          <w:p w:rsidR="00987D01" w:rsidP="1D4E4830" w:rsidRDefault="00A632BD" w14:paraId="1A481EE9" w14:textId="79C43E92">
            <w:pPr>
              <w:pStyle w:val="ListBullet2"/>
              <w:rPr/>
            </w:pPr>
            <w:r w:rsidR="00A632BD">
              <w:rPr/>
              <w:t xml:space="preserve">the automatically generated reference list using </w:t>
            </w:r>
            <w:r w:rsidR="00A632BD">
              <w:rPr/>
              <w:t>APA style</w:t>
            </w:r>
            <w:r w:rsidR="64478A03">
              <w:rPr/>
              <w:t xml:space="preserve"> (c</w:t>
            </w:r>
            <w:r w:rsidR="00A632BD">
              <w:rPr/>
              <w:t xml:space="preserve">onsult the </w:t>
            </w:r>
            <w:r w:rsidR="00A632BD">
              <w:rPr/>
              <w:t xml:space="preserve">Quick APA </w:t>
            </w:r>
            <w:r w:rsidR="4BDB0F8F">
              <w:rPr/>
              <w:t>G</w:t>
            </w:r>
            <w:r w:rsidR="00A632BD">
              <w:rPr/>
              <w:t>uide</w:t>
            </w:r>
            <w:r w:rsidR="00A632BD">
              <w:rPr/>
              <w:t xml:space="preserve"> to review your formatting</w:t>
            </w:r>
            <w:r w:rsidR="64478A03">
              <w:rPr/>
              <w:t>)</w:t>
            </w:r>
          </w:p>
          <w:p w:rsidR="00987D01" w:rsidP="00DF40EA" w:rsidRDefault="00A632BD" w14:paraId="6AE4C1CC" w14:textId="2A4B43F2">
            <w:pPr>
              <w:pStyle w:val="FirstParagraph"/>
            </w:pPr>
            <w:r w:rsidR="0F9AAFF3">
              <w:rPr/>
              <w:t>G</w:t>
            </w:r>
            <w:r w:rsidR="00A632BD">
              <w:rPr/>
              <w:t xml:space="preserve">enerate a </w:t>
            </w:r>
            <w:r w:rsidR="1B32A4F1">
              <w:rPr/>
              <w:t xml:space="preserve">PDF </w:t>
            </w:r>
            <w:r w:rsidR="00A632BD">
              <w:rPr/>
              <w:t>version of your paragraph</w:t>
            </w:r>
            <w:r w:rsidR="7BC3F47F">
              <w:rPr/>
              <w:t>.</w:t>
            </w:r>
          </w:p>
          <w:p w:rsidR="00A632BD" w:rsidP="1D4E4830" w:rsidRDefault="006A23FA" w14:paraId="665AB78B" w14:textId="2E513A3E">
            <w:pPr>
              <w:pStyle w:val="ListBullet"/>
              <w:rPr/>
            </w:pPr>
            <w:r w:rsidRPr="006A23FA" w:rsidR="7BC3F47F">
              <w:rPr>
                <w:b w:val="1"/>
                <w:bCs w:val="1"/>
                <w:kern w:val="2"/>
                <w:lang w:val="en-CA"/>
                <w14:ligatures w14:val="standardContextual"/>
              </w:rPr>
              <w:t>Reflect</w:t>
            </w:r>
            <w:r w:rsidR="7BC3F47F">
              <w:rPr/>
              <w:t xml:space="preserve">: </w:t>
            </w:r>
            <w:r w:rsidR="00A632BD">
              <w:rPr/>
              <w:t>Prepare a short journal entr</w:t>
            </w:r>
            <w:r w:rsidR="1B32A4F1">
              <w:rPr/>
              <w:t>y</w:t>
            </w:r>
            <w:r w:rsidR="00A632BD">
              <w:rPr/>
              <w:t xml:space="preserve"> of about 150 words sharing your experiences in using citation management software. For example: What worked well?</w:t>
            </w:r>
            <w:r w:rsidR="00A632BD">
              <w:rPr/>
              <w:t xml:space="preserve"> Did you struggle with any of the instructions? Did you learn any new skills?</w:t>
            </w:r>
          </w:p>
          <w:p w:rsidR="00A632BD" w:rsidRDefault="00A632BD" w14:paraId="414036E6" w14:textId="5354078D">
            <w:pPr>
              <w:pStyle w:val="BodyText"/>
              <w:spacing w:after="16"/>
            </w:pPr>
            <w:r w:rsidR="00A632BD">
              <w:rPr/>
              <w:t>Note that this reflection can be use</w:t>
            </w:r>
            <w:r w:rsidR="534E8E67">
              <w:rPr/>
              <w:t>d</w:t>
            </w:r>
            <w:r w:rsidR="00A632BD">
              <w:rPr/>
              <w:t xml:space="preserve"> for your assessment in this course.</w:t>
            </w:r>
          </w:p>
        </w:tc>
      </w:tr>
    </w:tbl>
    <w:p w:rsidR="00A632BD" w:rsidRDefault="00A632BD" w14:paraId="6CAC5D9B" w14:textId="77777777">
      <w:pPr>
        <w:pStyle w:val="Heading3"/>
      </w:pPr>
      <w:bookmarkStart w:name="activity-annotated-bibliography" w:id="1611"/>
      <w:bookmarkEnd w:id="1534"/>
      <w:r>
        <w:t>2.4.4 Activity: Annotated Bibliography</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A632BD" w:rsidTr="1D4E4830" w14:paraId="0BB02F72"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2B8FEEFB" w14:textId="77777777">
            <w:pPr>
              <w:pStyle w:val="FirstParagraph"/>
              <w:spacing w:before="16" w:after="64"/>
            </w:pPr>
          </w:p>
          <w:p w:rsidR="00A632BD" w:rsidRDefault="00A632BD" w14:paraId="4BCFEDC6" w14:textId="77777777">
            <w:pPr>
              <w:pStyle w:val="BodyText"/>
              <w:spacing w:before="16"/>
            </w:pPr>
            <w:r>
              <w:t>In this activity you will create an annotated bibliography related to a research topic of your choice.</w:t>
            </w:r>
          </w:p>
          <w:p w:rsidR="00A632BD" w:rsidP="1D4E4830" w:rsidRDefault="00A632BD" w14:paraId="02E18F90" w14:textId="77777777">
            <w:pPr>
              <w:pStyle w:val="ListBullet"/>
              <w:rPr/>
            </w:pPr>
            <w:r w:rsidRPr="00162053" w:rsidR="00A632BD">
              <w:rPr>
                <w:b w:val="1"/>
                <w:bCs w:val="1"/>
                <w:kern w:val="2"/>
                <w:lang w:val="en-CA"/>
                <w14:ligatures w14:val="standardContextual"/>
              </w:rPr>
              <w:t>Read</w:t>
            </w:r>
            <w:r w:rsidR="00A632BD">
              <w:rPr/>
              <w:t xml:space="preserve"> the following resources:</w:t>
            </w:r>
          </w:p>
          <w:p w:rsidRPr="00C309EC" w:rsidR="00A632BD" w:rsidDel="00C309EC" w:rsidP="1D4E4830" w:rsidRDefault="00A632BD" w14:textId="106405DB" w14:paraId="0756AEC0">
            <w:pPr>
              <w:pStyle w:val="ListBullet2"/>
              <w:rPr>
                <w:rFonts w:ascii="Aptos" w:hAnsi="Aptos"/>
              </w:rPr>
            </w:pPr>
            <w:r w:rsidRPr="00C309EC" w:rsidR="00A632BD">
              <w:rPr>
                <w:kern w:val="2"/>
                <w:lang w:val="en-CA"/>
                <w14:ligatures w14:val="standardContextual"/>
              </w:rPr>
              <w:t>Evaluating online sources:</w:t>
            </w:r>
            <w:r w:rsidR="47F96DF2">
              <w:rPr/>
              <w:t xml:space="preserve"> </w:t>
            </w:r>
            <w:r w:rsidRPr="1D4E4830">
              <w:rPr>
                <w:i w:val="1"/>
                <w:iCs w:val="1"/>
                <w:kern w:val="2"/>
                <w:sz w:val="24"/>
                <w:szCs w:val="24"/>
                <w:lang w:val="en-CA" w:eastAsia="en-US"/>
                <w14:ligatures w14:val="standardContextual"/>
              </w:rPr>
              <w:fldChar w:fldCharType="begin"/>
            </w:r>
            <w:ins w:author="Deb Troendle-Scott" w:date="2024-08-01T12:17:00Z" w16du:dateUtc="2024-08-01T04:17:00Z" w:id="1455416533">
              <w:r w:rsidRPr="1D4E4830">
                <w:rPr>
                  <w:i w:val="1"/>
                  <w:iCs w:val="1"/>
                  <w:lang w:val="en-CA"/>
                </w:rPr>
                <w:instrText xml:space="preserve">HYPERLINK "https://www.science.org/content/article/how-seriously-read-scientific-paper?v=sy9PVZAbSAQ" \h </w:instrText>
              </w:r>
            </w:ins>
            <w:del w:author="Deb Troendle-Scott" w:date="2024-08-01T12:17:00Z" w16du:dateUtc="2024-08-01T04:17:00Z" w:id="151180049">
              <w:r w:rsidRPr="1D4E4830">
                <w:rPr>
                  <w:i w:val="1"/>
                  <w:iCs w:val="1"/>
                  <w:lang w:val="en-CA"/>
                </w:rPr>
                <w:delInstrText xml:space="preserve">HYPERLINK "https://zotero.org" \h</w:delInstrText>
              </w:r>
            </w:del>
            <w:r w:rsidRPr="004246FE">
              <w:rPr>
                <w:i/>
                <w:iCs/>
              </w:rPr>
            </w:r>
            <w:r w:rsidRPr="1D4E4830">
              <w:rPr>
                <w:i w:val="1"/>
                <w:iCs w:val="1"/>
                <w:kern w:val="2"/>
                <w:lang w:val="en-CA" w:eastAsia="en-US"/>
                <w14:ligatures w14:val="standardContextual"/>
              </w:rPr>
              <w:fldChar w:fldCharType="separate"/>
            </w:r>
            <w:r w:rsidRPr="1D4E4830" w:rsidR="00A632BD">
              <w:rPr>
                <w:rStyle w:val="Hyperlink"/>
                <w:i w:val="1"/>
                <w:iCs w:val="1"/>
                <w:kern w:val="2"/>
                <w:lang w:val="en-CA"/>
                <w14:ligatures w14:val="standardContextual"/>
              </w:rPr>
              <w:t>How to (</w:t>
            </w:r>
            <w:r w:rsidRPr="1D4E4830" w:rsidR="47F96DF2">
              <w:rPr>
                <w:rStyle w:val="Hyperlink"/>
                <w:i w:val="1"/>
                <w:iCs w:val="1"/>
                <w:kern w:val="2"/>
                <w:lang w:val="en-CA"/>
                <w14:ligatures w14:val="standardContextual"/>
              </w:rPr>
              <w:t>S</w:t>
            </w:r>
            <w:r w:rsidRPr="1D4E4830" w:rsidR="00A632BD">
              <w:rPr>
                <w:rStyle w:val="Hyperlink"/>
                <w:i w:val="1"/>
                <w:iCs w:val="1"/>
                <w:kern w:val="2"/>
                <w:lang w:val="en-CA"/>
                <w14:ligatures w14:val="standardContextual"/>
              </w:rPr>
              <w:t xml:space="preserve">eriously) </w:t>
            </w:r>
            <w:r w:rsidRPr="1D4E4830" w:rsidR="47F96DF2">
              <w:rPr>
                <w:rStyle w:val="Hyperlink"/>
                <w:i w:val="1"/>
                <w:iCs w:val="1"/>
                <w:kern w:val="2"/>
                <w:lang w:val="en-CA"/>
                <w14:ligatures w14:val="standardContextual"/>
              </w:rPr>
              <w:t>R</w:t>
            </w:r>
            <w:r w:rsidRPr="1D4E4830" w:rsidR="00A632BD">
              <w:rPr>
                <w:rStyle w:val="Hyperlink"/>
                <w:i w:val="1"/>
                <w:iCs w:val="1"/>
                <w:kern w:val="2"/>
                <w:lang w:val="en-CA"/>
                <w14:ligatures w14:val="standardContextual"/>
              </w:rPr>
              <w:t xml:space="preserve">ead an </w:t>
            </w:r>
            <w:r w:rsidRPr="1D4E4830" w:rsidR="47F96DF2">
              <w:rPr>
                <w:rStyle w:val="Hyperlink"/>
                <w:i w:val="1"/>
                <w:iCs w:val="1"/>
                <w:kern w:val="2"/>
                <w:lang w:val="en-CA"/>
                <w14:ligatures w14:val="standardContextual"/>
              </w:rPr>
              <w:t>A</w:t>
            </w:r>
            <w:r w:rsidRPr="1D4E4830" w:rsidR="00A632BD">
              <w:rPr>
                <w:rStyle w:val="Hyperlink"/>
                <w:i w:val="1"/>
                <w:iCs w:val="1"/>
                <w:kern w:val="2"/>
                <w:lang w:val="en-CA"/>
                <w14:ligatures w14:val="standardContextual"/>
              </w:rPr>
              <w:t xml:space="preserve">cademic </w:t>
            </w:r>
            <w:r w:rsidRPr="1D4E4830" w:rsidR="47F96DF2">
              <w:rPr>
                <w:rStyle w:val="Hyperlink"/>
                <w:i w:val="1"/>
                <w:iCs w:val="1"/>
                <w:kern w:val="2"/>
                <w:lang w:val="en-CA"/>
                <w14:ligatures w14:val="standardContextual"/>
              </w:rPr>
              <w:t>P</w:t>
            </w:r>
            <w:r w:rsidRPr="1D4E4830" w:rsidR="00A632BD">
              <w:rPr>
                <w:rStyle w:val="Hyperlink"/>
                <w:i w:val="1"/>
                <w:iCs w:val="1"/>
                <w:kern w:val="2"/>
                <w:lang w:val="en-CA"/>
                <w14:ligatures w14:val="standardContextual"/>
              </w:rPr>
              <w:t>aper</w:t>
            </w:r>
            <w:r w:rsidRPr="1D4E4830">
              <w:rPr>
                <w:rStyle w:val="Hyperlink"/>
                <w:i w:val="1"/>
                <w:iCs w:val="1"/>
                <w:kern w:val="2"/>
                <w:sz w:val="24"/>
                <w:szCs w:val="24"/>
                <w:lang w:val="en-CA" w:eastAsia="en-US"/>
                <w14:ligatures w14:val="standardContextual"/>
              </w:rPr>
              <w:fldChar w:fldCharType="end"/>
            </w:r>
            <w:r w:rsidR="23AF6F25">
              <w:rPr>
                <w:rStyle w:val="Hyperlink"/>
              </w:rPr>
              <w:t xml:space="preserve"> </w:t>
            </w:r>
            <w:r w:rsidR="005711CE">
              <w:rPr>
                <w:rStyle w:val="Hyperlink"/>
              </w:rPr>
              <w:fldChar w:fldCharType="begin"/>
            </w:r>
            <w:r w:rsidR="007A36DC">
              <w:rPr>
                <w:rStyle w:val="Hyperlink"/>
              </w:rPr>
              <w:instrText xml:space="preserve"> ADDIN ZOTERO_ITEM CSL_CITATION {"citationID":"MzuUEIU7","properties":{"formattedCitation":"(2016)","plainCitation":"(2016)","noteIndex":0},"citationItems":[{"id":221,"uris":["http://zotero.org/users/14693029/items/2W2F66U4"],"itemData":{"id":221,"type":"webpage","container-title":"Science.","title":"How to (seriously) read a scientific paper","URL":"https://www.science.org/content/article/how-seriously-read-scientific-paper?v=sy9PVZAbSAQ","author":[{"family":"Pain","given":"E."}],"accessed":{"date-parts":[["2024",8,1]]},"issued":{"date-parts":[["2016",3,21]]}},"label":"page","suppress-author":true}],"schema":"https://github.com/citation-style-language/schema/raw/master/csl-citation.json"} </w:instrText>
            </w:r>
            <w:r w:rsidR="005711CE">
              <w:rPr>
                <w:rStyle w:val="Hyperlink"/>
              </w:rPr>
              <w:fldChar w:fldCharType="separate"/>
            </w:r>
            <w:r w:rsidRPr="005711CE" w:rsidR="23AF6F25">
              <w:rPr>
                <w:rFonts w:ascii="Aptos" w:hAnsi="Aptos"/>
              </w:rPr>
              <w:t>(2016)</w:t>
            </w:r>
            <w:r w:rsidR="005711CE">
              <w:rPr>
                <w:rStyle w:val="Hyperlink"/>
              </w:rPr>
              <w:fldChar w:fldCharType="end"/>
            </w:r>
          </w:p>
          <w:p w:rsidRPr="00E7166D" w:rsidR="00A632BD" w:rsidDel="00650CEC" w:rsidP="1D4E4830" w:rsidRDefault="00A632BD" w14:textId="305ADEFC" w14:paraId="7D148BCE">
            <w:pPr>
              <w:pStyle w:val="ListBullet2"/>
              <w:rPr>
                <w:rStyle w:val="Hyperlink"/>
                <w:i/>
                <w:iCs/>
                <w:rPrChange w:author="Deb Troendle-Scott" w:date="2024-08-01T12:29:00Z" w16du:dateUtc="2024-08-01T04:29:00Z" w:id="1654">
                  <w:rPr>
                    <w:del w:author="Deb Troendle-Scott" w:date="2024-08-01T12:26:00Z" w16du:dateUtc="2024-08-01T04:26:00Z" w:id="1655"/>
                    <w:rStyle w:val="Hyperlink"/>
                    <w:kern w:val="2"/>
                    <w:sz w:val="24"/>
                    <w:szCs w:val="24"/>
                    <w:lang w:val="en-CA" w:eastAsia="en-US"/>
                    <w14:ligatures w14:val="standardContextual"/>
                  </w:rPr>
                </w:rPrChange>
              </w:rPr>
            </w:pPr>
            <w:r w:rsidRPr="00E7166D" w:rsidR="00A632BD">
              <w:rPr>
                <w:kern w:val="2"/>
                <w:lang w:val="en-CA"/>
                <w14:ligatures w14:val="standardContextual"/>
              </w:rPr>
              <w:t>Preparing an annotated bibliography:</w:t>
            </w:r>
            <w:r w:rsidRPr="00E7166D" w:rsidR="63266A1C">
              <w:rPr>
                <w:kern w:val="2"/>
                <w:lang w:val="en-CA"/>
                <w14:ligatures w14:val="standardContextual"/>
              </w:rPr>
              <w:t xml:space="preserve"> </w:t>
            </w:r>
            <w:r w:rsidRPr="1D4E4830">
              <w:rPr>
                <w:i w:val="1"/>
                <w:iCs w:val="1"/>
              </w:rPr>
              <w:fldChar w:fldCharType="begin"/>
            </w:r>
            <w:ins w:author="Deb Troendle-Scott" w:date="2024-08-01T12:34:00Z" w16du:dateUtc="2024-08-01T04:34:00Z" w:id="499355432">
              <w:r w:rsidRPr="1D4E4830">
                <w:rPr>
                  <w:i w:val="1"/>
                  <w:iCs w:val="1"/>
                </w:rPr>
                <w:instrText xml:space="preserve">HYPERLINK "https://library.concordia.ca/help/writing/annotated-bibliography.php" \h </w:instrText>
              </w:r>
            </w:ins>
            <w:del w:author="Deb Troendle-Scott" w:date="2024-08-01T12:34:00Z" w16du:dateUtc="2024-08-01T04:34:00Z" w:id="1445210040">
              <w:r w:rsidRPr="1D4E4830">
                <w:rPr>
                  <w:i w:val="1"/>
                  <w:iCs w:val="1"/>
                  <w:lang w:val="en-CA"/>
                </w:rPr>
                <w:delInstrText xml:space="preserve">HYPERLINK "https://edtechmagazine.com/higher/article/2017/12/wikipedia-trustworthy-academic-resource-scientists-think-so" \h</w:delInstrText>
              </w:r>
            </w:del>
            <w:r w:rsidRPr="004246FE">
              <w:rPr>
                <w:i/>
                <w:iCs/>
              </w:rPr>
            </w:r>
            <w:r w:rsidRPr="1D4E4830">
              <w:rPr>
                <w:i w:val="1"/>
                <w:iCs w:val="1"/>
                <w:kern w:val="2"/>
                <w:lang w:val="en-CA"/>
                <w14:ligatures w14:val="standardContextual"/>
              </w:rPr>
              <w:fldChar w:fldCharType="separate"/>
            </w:r>
            <w:r w:rsidRPr="1D4E4830" w:rsidR="00A632BD">
              <w:rPr>
                <w:rStyle w:val="Hyperlink"/>
                <w:i w:val="1"/>
                <w:iCs w:val="1"/>
                <w:kern w:val="2"/>
                <w:lang w:val="en-CA"/>
                <w14:ligatures w14:val="standardContextual"/>
              </w:rPr>
              <w:t xml:space="preserve">Writing an </w:t>
            </w:r>
            <w:r w:rsidRPr="1D4E4830" w:rsidR="63266A1C">
              <w:rPr>
                <w:rStyle w:val="Hyperlink"/>
                <w:i w:val="1"/>
                <w:iCs w:val="1"/>
                <w:kern w:val="2"/>
                <w:lang w:val="en-CA"/>
                <w14:ligatures w14:val="standardContextual"/>
              </w:rPr>
              <w:t>A</w:t>
            </w:r>
            <w:r w:rsidRPr="1D4E4830" w:rsidR="00A632BD">
              <w:rPr>
                <w:rStyle w:val="Hyperlink"/>
                <w:i w:val="1"/>
                <w:iCs w:val="1"/>
                <w:kern w:val="2"/>
                <w:lang w:val="en-CA"/>
                <w14:ligatures w14:val="standardContextual"/>
              </w:rPr>
              <w:t xml:space="preserve">nnotated </w:t>
            </w:r>
            <w:r w:rsidRPr="1D4E4830" w:rsidR="63266A1C">
              <w:rPr>
                <w:rStyle w:val="Hyperlink"/>
                <w:i w:val="1"/>
                <w:iCs w:val="1"/>
                <w:kern w:val="2"/>
                <w:lang w:val="en-CA"/>
                <w14:ligatures w14:val="standardContextual"/>
              </w:rPr>
              <w:t>B</w:t>
            </w:r>
            <w:r w:rsidRPr="1D4E4830" w:rsidR="00A632BD">
              <w:rPr>
                <w:rStyle w:val="Hyperlink"/>
                <w:i w:val="1"/>
                <w:iCs w:val="1"/>
                <w:kern w:val="2"/>
                <w:lang w:val="en-CA"/>
                <w14:ligatures w14:val="standardContextual"/>
              </w:rPr>
              <w:t>ibliography</w:t>
            </w:r>
            <w:r w:rsidRPr="1D4E4830">
              <w:rPr>
                <w:rStyle w:val="Hyperlink"/>
                <w:i w:val="1"/>
                <w:iCs w:val="1"/>
                <w:kern w:val="2"/>
                <w:lang w:val="en-CA"/>
                <w14:ligatures w14:val="standardContextual"/>
              </w:rPr>
              <w:fldChar w:fldCharType="end"/>
            </w:r>
            <w:r w:rsidR="18CE29A2">
              <w:rPr>
                <w:rStyle w:val="Hyperlink"/>
              </w:rPr>
              <w:t xml:space="preserve"> </w:t>
            </w:r>
            <w:r w:rsidR="008774D5">
              <w:rPr>
                <w:rStyle w:val="Hyperlink"/>
              </w:rPr>
              <w:fldChar w:fldCharType="begin"/>
            </w:r>
            <w:r w:rsidR="008774D5">
              <w:rPr>
                <w:rStyle w:val="Hyperlink"/>
              </w:rPr>
              <w:instrText xml:space="preserve"> ADDIN ZOTERO_ITEM CSL_CITATION {"citationID":"FHjsGWtc","properties":{"formattedCitation":"(n.d.)","plainCitation":"(n.d.)","noteIndex":0},"citationItems":[{"id":223,"uris":["http://zotero.org/users/14693029/items/VRQ8PNLN"],"itemData":{"id":223,"type":"document","publisher":"University of Toronto","title":"Writing an annotated bibliography","URL":"https://advice.writing.utoronto.ca/types-of-writing/annotated-bibliography/","author":[{"family":"Knott","given":"D."}]},"label":"page","suppress-author":true}],"schema":"https://github.com/citation-style-language/schema/raw/master/csl-citation.json"} </w:instrText>
            </w:r>
            <w:r w:rsidR="008774D5">
              <w:rPr>
                <w:rStyle w:val="Hyperlink"/>
              </w:rPr>
              <w:fldChar w:fldCharType="separate"/>
            </w:r>
            <w:r w:rsidRPr="008774D5" w:rsidR="18CE29A2">
              <w:rPr>
                <w:rFonts w:ascii="Aptos" w:hAnsi="Aptos"/>
              </w:rPr>
              <w:t>(n.d.)</w:t>
            </w:r>
            <w:r w:rsidR="008774D5">
              <w:rPr>
                <w:rStyle w:val="Hyperlink"/>
              </w:rPr>
              <w:fldChar w:fldCharType="end"/>
            </w:r>
            <w:r w:rsidR="18CE29A2">
              <w:rPr>
                <w:rStyle w:val="Hyperlink"/>
              </w:rPr>
              <w:t xml:space="preserve"> </w:t>
            </w:r>
            <w:r w:rsidRPr="1D4E4830" w:rsidDel="008774D5" w:rsidR="18CE29A2">
              <w:rPr>
                <w:rStyle w:val="Hyperlink"/>
                <w:color w:val="auto"/>
                <w:kern w:val="2"/>
                <w:lang w:val="en-CA"/>
                <w14:ligatures w14:val="standardContextual"/>
              </w:rPr>
              <w:t xml:space="preserve">and </w:t>
            </w:r>
            <w:r w:rsidRPr="1D4E4830">
              <w:rPr>
                <w:i w:val="1"/>
                <w:iCs w:val="1"/>
                <w:kern w:val="2"/>
                <w:sz w:val="24"/>
                <w:szCs w:val="24"/>
                <w:lang w:val="en-CA" w:eastAsia="en-US"/>
                <w14:ligatures w14:val="standardContextual"/>
              </w:rPr>
              <w:fldChar w:fldCharType="begin"/>
            </w:r>
            <w:ins w:author="Deb Troendle-Scott" w:date="2024-08-17T14:58:00Z" w16du:dateUtc="2024-08-17T06:58:00Z" w:id="1680">
              <w:r w:rsidRPr="1D4E4830">
                <w:rPr>
                  <w:i w:val="1"/>
                  <w:iCs w:val="1"/>
                  <w:sz w:val="24"/>
                  <w:szCs w:val="24"/>
                  <w:lang w:eastAsia="en-US"/>
                </w:rPr>
                <w:instrText xml:space="preserve">HYPERLINK "https://library.concordia.ca/help/writing/annotated-bibliography.php" \l ":~:text=In%20an%20annotated%20bibliography%2C%20each,relevance%20to%20your%20paper%20topic." \h </w:instrText>
              </w:r>
            </w:ins>
            <w:del w:author="Deb Troendle-Scott" w:date="2024-08-01T12:29:00Z" w16du:dateUtc="2024-08-01T04:29:00Z" w:id="1681">
              <w:r w:rsidRPr="1D4E4830">
                <w:rPr>
                  <w:i w:val="1"/>
                  <w:iCs w:val="1"/>
                  <w:lang w:val="en-CA"/>
                </w:rPr>
                <w:delInstrText xml:space="preserve">HYPERLINK "https://github.com/eschnett/zotero-citationcounts" \h</w:delInstrText>
              </w:r>
            </w:del>
            <w:r w:rsidRPr="004246FE">
              <w:rPr>
                <w:i/>
                <w:iCs/>
              </w:rPr>
            </w:r>
            <w:r w:rsidRPr="1D4E4830">
              <w:rPr>
                <w:i w:val="1"/>
                <w:iCs w:val="1"/>
                <w:kern w:val="2"/>
                <w:lang w:val="en-CA" w:eastAsia="en-US"/>
                <w14:ligatures w14:val="standardContextual"/>
              </w:rPr>
              <w:fldChar w:fldCharType="separate"/>
            </w:r>
            <w:r w:rsidRPr="1D4E4830" w:rsidR="776C8543">
              <w:rPr>
                <w:rStyle w:val="Hyperlink"/>
                <w:i w:val="1"/>
                <w:iCs w:val="1"/>
                <w:kern w:val="2"/>
                <w:lang w:val="en-CA"/>
                <w14:ligatures w14:val="standardContextual"/>
              </w:rPr>
              <w:t>How to Write an Annotated Bibliography</w:t>
            </w:r>
            <w:r w:rsidRPr="1D4E4830">
              <w:rPr>
                <w:rStyle w:val="Hyperlink"/>
                <w:i w:val="1"/>
                <w:iCs w:val="1"/>
                <w:kern w:val="2"/>
                <w:sz w:val="24"/>
                <w:szCs w:val="24"/>
                <w:lang w:val="en-CA" w:eastAsia="en-US"/>
                <w14:ligatures w14:val="standardContextual"/>
              </w:rPr>
              <w:fldChar w:fldCharType="end"/>
            </w:r>
            <w:r w:rsidRPr="1D4E4830" w:rsidR="2F4252B1">
              <w:rPr>
                <w:rStyle w:val="Hyperlink"/>
                <w:i w:val="1"/>
                <w:iCs w:val="1"/>
              </w:rPr>
              <w:t xml:space="preserve"> </w:t>
            </w:r>
            <w:r w:rsidRPr="1D4E4830" w:rsidR="007E1971">
              <w:rPr>
                <w:rStyle w:val="Hyperlink"/>
                <w:i w:val="1"/>
                <w:iCs w:val="1"/>
              </w:rPr>
              <w:fldChar w:fldCharType="begin"/>
            </w:r>
            <w:r w:rsidRPr="1D4E4830" w:rsidR="00326789">
              <w:rPr>
                <w:rStyle w:val="Hyperlink"/>
                <w:i w:val="1"/>
                <w:iCs w:val="1"/>
              </w:rPr>
              <w:instrText xml:space="preserve"> ADDIN ZOTERO_ITEM CSL_CITATION {"citationID":"mND0kwO8","properties":{"formattedCitation":"(2022)","plainCitation":"(2022)","noteIndex":0},"citationItems":[{"id":224,"uris":["http://zotero.org/users/14693029/items/AVP55HHN"],"itemData":{"id":224,"type":"webpage","title":"How to write an annotated bibliography.","URL":"https://library.concordia.ca/help/writing/annotated-bibliography.php","author":[{"family":"Concordia University Library","given":""}],"issued":{"date-parts":[["2022",12,8]]}},"label":"page","suppress-author":true}],"schema":"https://github.com/citation-style-language/schema/raw/master/csl-citation.json"} </w:instrText>
            </w:r>
            <w:r w:rsidRPr="1D4E4830" w:rsidR="007E1971">
              <w:rPr>
                <w:rStyle w:val="Hyperlink"/>
                <w:i w:val="1"/>
                <w:iCs w:val="1"/>
              </w:rPr>
              <w:fldChar w:fldCharType="separate"/>
            </w:r>
            <w:r w:rsidRPr="007E1971" w:rsidR="2F4252B1">
              <w:rPr>
                <w:rFonts w:ascii="Aptos" w:hAnsi="Aptos"/>
              </w:rPr>
              <w:t>(2022)</w:t>
            </w:r>
            <w:r w:rsidRPr="1D4E4830" w:rsidR="007E1971">
              <w:rPr>
                <w:rStyle w:val="Hyperlink"/>
                <w:i w:val="1"/>
                <w:iCs w:val="1"/>
              </w:rPr>
              <w:fldChar w:fldCharType="end"/>
            </w:r>
          </w:p>
          <w:p w:rsidR="00A632BD" w:rsidP="1D4E4830" w:rsidRDefault="005C7A27" w14:paraId="13652589" w14:textId="4A62E6F5">
            <w:pPr>
              <w:pStyle w:val="ListBullet2"/>
              <w:rPr>
                <w:rPrChange w:author="" w16du:dateUtc="2024-08-01T04:43:00Z" w:id="1280425562"/>
              </w:rPr>
            </w:pPr>
            <w:r w:rsidRPr="1D4E4830">
              <w:rPr>
                <w:i w:val="1"/>
                <w:iCs w:val="1"/>
                <w:kern w:val="2"/>
                <w:sz w:val="24"/>
                <w:szCs w:val="24"/>
                <w:lang w:val="en-CA" w:eastAsia="en-US"/>
                <w14:ligatures w14:val="standardContextual"/>
              </w:rPr>
              <w:fldChar w:fldCharType="begin"/>
            </w:r>
            <w:ins w:author="Deb Troendle-Scott" w:date="2024-08-25T13:21:00Z" w16du:dateUtc="2024-08-25T05:21:00Z" w:id="1701">
              <w:r w:rsidRPr="1D4E4830">
                <w:rPr>
                  <w:i w:val="1"/>
                  <w:iCs w:val="1"/>
                  <w:sz w:val="24"/>
                  <w:szCs w:val="24"/>
                  <w:lang w:val="en-CA" w:eastAsia="en-US"/>
                </w:rPr>
                <w:instrText xml:space="preserve">HYPERLINK "https://owl.purdue.edu/owl/general_writing/common_writing_assignments/annotated_bibliographies/annotated_bibliography_samples.html" \h </w:instrText>
              </w:r>
            </w:ins>
            <w:del w:author="Deb Troendle-Scott" w:date="2024-08-01T12:38:00Z" w16du:dateUtc="2024-08-01T04:38:00Z" w:id="1702">
              <w:r w:rsidRPr="1D4E4830">
                <w:rPr>
                  <w:i w:val="1"/>
                  <w:iCs w:val="1"/>
                  <w:lang w:val="en-CA"/>
                </w:rPr>
                <w:delInstrText xml:space="preserve">HYPERLINK "https://www.google.com/advanced_search" \h</w:delInstrText>
              </w:r>
            </w:del>
            <w:r w:rsidRPr="004246FE">
              <w:rPr>
                <w:i/>
                <w:iCs/>
              </w:rPr>
            </w:r>
            <w:r w:rsidRPr="1D4E4830">
              <w:rPr>
                <w:i w:val="1"/>
                <w:iCs w:val="1"/>
                <w:kern w:val="2"/>
                <w:lang w:val="en-CA" w:eastAsia="en-US"/>
                <w14:ligatures w14:val="standardContextual"/>
              </w:rPr>
              <w:fldChar w:fldCharType="separate"/>
            </w:r>
            <w:r w:rsidRPr="1D4E4830" w:rsidR="227BD646">
              <w:rPr>
                <w:rStyle w:val="Hyperlink"/>
                <w:i w:val="1"/>
                <w:iCs w:val="1"/>
                <w:kern w:val="2"/>
                <w:lang w:val="en-CA"/>
                <w14:ligatures w14:val="standardContextual"/>
              </w:rPr>
              <w:t>Annotated Bibliography Samples: Purdue Owl</w:t>
            </w:r>
            <w:r w:rsidRPr="1D4E4830">
              <w:rPr>
                <w:rStyle w:val="Hyperlink"/>
                <w:i w:val="1"/>
                <w:iCs w:val="1"/>
                <w:kern w:val="2"/>
                <w:sz w:val="24"/>
                <w:szCs w:val="24"/>
                <w:lang w:val="en-CA" w:eastAsia="en-US"/>
                <w14:ligatures w14:val="standardContextual"/>
              </w:rPr>
              <w:fldChar w:fldCharType="end"/>
            </w:r>
            <w:r w:rsidRPr="1D4E4830" w:rsidR="5C386690">
              <w:rPr>
                <w:rStyle w:val="Hyperlink"/>
                <w:i w:val="1"/>
                <w:iCs w:val="1"/>
              </w:rPr>
              <w:t xml:space="preserve"> </w:t>
            </w:r>
            <w:r w:rsidRPr="1D4E4830" w:rsidR="009474A8">
              <w:rPr>
                <w:rStyle w:val="Hyperlink"/>
                <w:i w:val="1"/>
                <w:iCs w:val="1"/>
              </w:rPr>
              <w:fldChar w:fldCharType="begin"/>
            </w:r>
            <w:r w:rsidRPr="1D4E4830" w:rsidR="00672B1B">
              <w:rPr>
                <w:rStyle w:val="Hyperlink"/>
                <w:i w:val="1"/>
                <w:iCs w:val="1"/>
              </w:rPr>
              <w:instrText xml:space="preserve"> ADDIN ZOTERO_ITEM CSL_CITATION {"citationID":"OGWJZ1Ux","properties":{"formattedCitation":"(n.d.-a)","plainCitation":"(n.d.-a)","noteIndex":0},"citationItems":[{"id":"U3EpVDZX/NZoKAtJM","uris":["http://zotero.org/users/14693029/items/CINWS4A2"],"itemData":{"id":225,"type":"document","publisher":"Purdue University","title":"Annotated bibliography samples.","URL":"https://owl.purdue.edu/owl/general_writing/common_writing_assignments/annotated_bibliographies/annotated_bibliography_samples.html","author":[{"family":"Purdue OWL","given":""}]},"label":"page","suppress-author":true}],"schema":"https://github.com/citation-style-language/schema/raw/master/csl-citation.json"} </w:instrText>
            </w:r>
            <w:r w:rsidRPr="1D4E4830" w:rsidR="009474A8">
              <w:rPr>
                <w:rStyle w:val="Hyperlink"/>
                <w:i w:val="1"/>
                <w:iCs w:val="1"/>
              </w:rPr>
              <w:fldChar w:fldCharType="separate"/>
            </w:r>
            <w:r w:rsidRPr="0078310A" w:rsidR="0078310A">
              <w:rPr>
                <w:rFonts w:ascii="Aptos" w:hAnsi="Aptos"/>
              </w:rPr>
              <w:t>(n.d.-a)</w:t>
            </w:r>
            <w:r w:rsidRPr="1D4E4830" w:rsidR="009474A8">
              <w:rPr>
                <w:rStyle w:val="Hyperlink"/>
                <w:i w:val="1"/>
                <w:iCs w:val="1"/>
              </w:rPr>
              <w:fldChar w:fldCharType="end"/>
            </w:r>
          </w:p>
          <w:p w:rsidR="00A632BD" w:rsidP="1D4E4830" w:rsidRDefault="00C24A22" w14:paraId="2A5DB982" w14:textId="69B8F0E7">
            <w:pPr>
              <w:pStyle w:val="ListBullet"/>
              <w:rPr/>
            </w:pPr>
            <w:r w:rsidRPr="00C24A22" w:rsidR="1EDED08D">
              <w:rPr>
                <w:b w:val="1"/>
                <w:bCs w:val="1"/>
                <w:kern w:val="2"/>
                <w:lang w:val="en-CA"/>
                <w14:ligatures w14:val="standardContextual"/>
              </w:rPr>
              <w:t>Annotate</w:t>
            </w:r>
            <w:r w:rsidR="1EDED08D">
              <w:rPr/>
              <w:t xml:space="preserve">: </w:t>
            </w:r>
            <w:r w:rsidR="00A632BD">
              <w:rPr/>
              <w:t>Next, create an annotated bibliography in Obsidian for two source</w:t>
            </w:r>
            <w:r w:rsidR="1EDED08D">
              <w:rPr/>
              <w:t>s</w:t>
            </w:r>
            <w:r w:rsidR="00976BC1">
              <w:rPr/>
              <w:t>—</w:t>
            </w:r>
            <w:r w:rsidR="00A632BD">
              <w:rPr/>
              <w:t xml:space="preserve">include a journal article and a book chapter from an edited collection of chapters </w:t>
            </w:r>
            <w:r w:rsidR="00976BC1">
              <w:rPr/>
              <w:t xml:space="preserve">by </w:t>
            </w:r>
            <w:r w:rsidR="00A632BD">
              <w:rPr/>
              <w:t>multiple authors.</w:t>
            </w:r>
          </w:p>
          <w:p w:rsidR="00A632BD" w:rsidP="1D4E4830" w:rsidRDefault="00A632BD" w14:paraId="68A287AA" w14:textId="77777777">
            <w:pPr>
              <w:pStyle w:val="ListBullet2"/>
              <w:rPr/>
            </w:pPr>
            <w:r w:rsidR="00A632BD">
              <w:rPr/>
              <w:t>You can select resources already saved in your library or search for new ones in support of your research topic.</w:t>
            </w:r>
          </w:p>
          <w:p w:rsidR="00A632BD" w:rsidP="1D4E4830" w:rsidRDefault="00A632BD" w14:paraId="3E3B83FD" w14:textId="77777777">
            <w:pPr>
              <w:pStyle w:val="ListBullet2"/>
              <w:rPr/>
            </w:pPr>
            <w:r w:rsidR="00A632BD">
              <w:rPr/>
              <w:t>Use the note or comment feature of your citation management software to record a copy of your annotation.</w:t>
            </w:r>
          </w:p>
          <w:p w:rsidR="00A632BD" w:rsidP="1D4E4830" w:rsidRDefault="00A632BD" w14:paraId="0C4344B9" w14:textId="78765BBD">
            <w:pPr>
              <w:pStyle w:val="ListBullet2"/>
              <w:rPr/>
            </w:pPr>
            <w:r w:rsidR="00A632BD">
              <w:rPr/>
              <w:t>You must use Zotero to generate the reference</w:t>
            </w:r>
            <w:r w:rsidR="00976BC1">
              <w:rPr/>
              <w:t>s</w:t>
            </w:r>
            <w:r w:rsidR="00A632BD">
              <w:rPr/>
              <w:t xml:space="preserve"> using </w:t>
            </w:r>
            <w:r w:rsidR="00A632BD">
              <w:rPr/>
              <w:t>APA format.</w:t>
            </w:r>
          </w:p>
        </w:tc>
      </w:tr>
    </w:tbl>
    <w:p w:rsidR="00A632BD" w:rsidRDefault="00A632BD" w14:paraId="0118F1C6" w14:textId="77777777">
      <w:pPr>
        <w:pStyle w:val="Heading2"/>
      </w:pPr>
      <w:bookmarkStart w:name="summary-1" w:id="1728"/>
      <w:bookmarkEnd w:id="1422"/>
      <w:bookmarkEnd w:id="1611"/>
      <w:r>
        <w:t>Summary</w:t>
      </w:r>
    </w:p>
    <w:p w:rsidR="00A632BD" w:rsidRDefault="00A632BD" w14:paraId="34FFE5BD" w14:textId="77777777">
      <w:pPr>
        <w:pStyle w:val="FirstParagraph"/>
      </w:pPr>
      <w:r>
        <w:t>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rsidR="00A632BD" w:rsidRDefault="00A632BD" w14:paraId="581D4EF7" w14:textId="0CA19253">
      <w:pPr>
        <w:pStyle w:val="BodyText"/>
      </w:pPr>
      <w:r w:rsidR="00A632BD">
        <w:rPr/>
        <w:t xml:space="preserve">In addition, exploring </w:t>
      </w:r>
      <w:r w:rsidR="00976BC1">
        <w:rPr/>
        <w:t>o</w:t>
      </w:r>
      <w:r w:rsidR="00A632BD">
        <w:rPr/>
        <w:t xml:space="preserve">penness in </w:t>
      </w:r>
      <w:r w:rsidR="00976BC1">
        <w:rPr/>
        <w:t>e</w:t>
      </w:r>
      <w:r w:rsidR="00A632BD">
        <w:rPr/>
        <w:t xml:space="preserve">ducation broadened your understanding of the transformative power of freely accessible educational resources. By delving into the principles of open educational resources (OER) and </w:t>
      </w:r>
      <w:r w:rsidR="00A632BD">
        <w:rPr/>
        <w:t>open access</w:t>
      </w:r>
      <w:r w:rsidR="00A632BD">
        <w:rPr/>
        <w:t>,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w:t>
      </w:r>
      <w:r w:rsidR="009D4F31">
        <w:rPr/>
        <w:t xml:space="preserve"> </w:t>
      </w:r>
      <w:r w:rsidR="00A632BD">
        <w:rPr/>
        <w:t xml:space="preserve">equipped to </w:t>
      </w:r>
      <w:r w:rsidR="00A632BD">
        <w:rPr/>
        <w:t xml:space="preserve">responsibly and effectively </w:t>
      </w:r>
      <w:r w:rsidR="00A632BD">
        <w:rPr/>
        <w:t>leverage</w:t>
      </w:r>
      <w:r w:rsidR="00A632BD">
        <w:rPr/>
        <w:t xml:space="preserve"> digital resources</w:t>
      </w:r>
      <w:r w:rsidR="00A632BD">
        <w:rPr/>
        <w:t xml:space="preserve"> for ongoing academic and professional growth. These skills are not just tools for immediate success</w:t>
      </w:r>
      <w:r w:rsidR="009D4F31">
        <w:rPr/>
        <w:t>,</w:t>
      </w:r>
      <w:r w:rsidR="00A632BD">
        <w:rPr/>
        <w:t xml:space="preserve"> but enduring assets, shaping your lifelong journey in the ever</w:t>
      </w:r>
      <w:r w:rsidR="009D4F31">
        <w:rPr/>
        <w:t xml:space="preserve"> </w:t>
      </w:r>
      <w:r w:rsidR="00A632BD">
        <w:rPr/>
        <w:t>evolving realm of digital knowledge.</w:t>
      </w:r>
    </w:p>
    <w:p w:rsidR="00A632BD" w:rsidDel="001A2C43" w:rsidRDefault="00A632BD" w14:paraId="776B2DC2" w14:textId="08A9B047">
      <w:pPr>
        <w:pStyle w:val="Heading2"/>
        <w:rPr/>
      </w:pPr>
      <w:bookmarkStart w:name="assessment-1" w:id="1739"/>
      <w:bookmarkEnd w:id="1728"/>
    </w:p>
    <w:p w:rsidR="00A632BD" w:rsidRDefault="00A632BD" w14:paraId="7A177E5A" w14:textId="77777777">
      <w:pPr>
        <w:pStyle w:val="Heading2"/>
      </w:pPr>
      <w:bookmarkStart w:name="checking-your-learning-1" w:id="1753"/>
      <w:bookmarkEnd w:id="1739"/>
      <w:r>
        <w:t>Checking Your Learning</w:t>
      </w:r>
    </w:p>
    <w:tbl>
      <w:tblPr>
        <w:tblStyle w:val="Table"/>
        <w:tblW w:w="0" w:type="auto"/>
        <w:tblInd w:w="164" w:type="dxa"/>
        <w:tblBorders>
          <w:left w:val="single" w:color="EB9113" w:sz="24" w:space="0"/>
        </w:tblBorders>
        <w:tblCellMar>
          <w:left w:w="0" w:type="dxa"/>
          <w:right w:w="0" w:type="dxa"/>
        </w:tblCellMar>
        <w:tblLook w:val="0000" w:firstRow="0" w:lastRow="0" w:firstColumn="0" w:lastColumn="0" w:noHBand="0" w:noVBand="0"/>
      </w:tblPr>
      <w:tblGrid>
        <w:gridCol w:w="9166"/>
      </w:tblGrid>
      <w:tr w:rsidR="00A632BD" w:rsidTr="1D4E4830" w14:paraId="21B07C6A"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A632BD" w:rsidRDefault="00A632BD" w14:paraId="72573FD3" w14:textId="77777777">
            <w:pPr>
              <w:pStyle w:val="FirstParagraph"/>
              <w:spacing w:before="16" w:after="64"/>
            </w:pPr>
          </w:p>
          <w:p w:rsidR="00A632BD" w:rsidRDefault="00A632BD" w14:paraId="18386888" w14:textId="3C2E611A">
            <w:pPr>
              <w:pStyle w:val="BodyText"/>
              <w:spacing w:before="16"/>
            </w:pPr>
            <w:r w:rsidR="00A632BD">
              <w:rPr/>
              <w:t>Before you move on to the next unit</w:t>
            </w:r>
            <w:r w:rsidR="00A632BD">
              <w:rPr/>
              <w:t xml:space="preserve"> check that you </w:t>
            </w:r>
            <w:r w:rsidR="00A632BD">
              <w:rPr/>
              <w:t>are able to</w:t>
            </w:r>
            <w:r w:rsidR="00A632BD">
              <w:rPr/>
              <w:t>:</w:t>
            </w:r>
          </w:p>
          <w:p w:rsidR="00A632BD" w:rsidP="00A632BD" w:rsidRDefault="009D4F31" w14:paraId="470EEC04" w14:textId="4B5AB73D">
            <w:pPr>
              <w:pStyle w:val="Compact"/>
              <w:numPr>
                <w:ilvl w:val="0"/>
                <w:numId w:val="2"/>
              </w:numPr>
              <w:rPr/>
            </w:pPr>
            <w:r w:rsidR="009D4F31">
              <w:rPr/>
              <w:t>d</w:t>
            </w:r>
            <w:r w:rsidR="00A632BD">
              <w:rPr/>
              <w:t>escribe your engagement with digital technology</w:t>
            </w:r>
          </w:p>
          <w:p w:rsidR="00A632BD" w:rsidP="00A632BD" w:rsidRDefault="009D4F31" w14:paraId="228141A7" w14:textId="57DF81B4">
            <w:pPr>
              <w:pStyle w:val="Compact"/>
              <w:numPr>
                <w:ilvl w:val="0"/>
                <w:numId w:val="2"/>
              </w:numPr>
              <w:rPr/>
            </w:pPr>
            <w:r w:rsidR="009D4F31">
              <w:rPr/>
              <w:t>a</w:t>
            </w:r>
            <w:r w:rsidR="00A632BD">
              <w:rPr/>
              <w:t>pply digital tools to support learning in an academic environment</w:t>
            </w:r>
          </w:p>
          <w:p w:rsidR="00A632BD" w:rsidP="00A632BD" w:rsidRDefault="009D4F31" w14:paraId="53C0623B" w14:textId="156431A8">
            <w:pPr>
              <w:pStyle w:val="Compact"/>
              <w:numPr>
                <w:ilvl w:val="0"/>
                <w:numId w:val="2"/>
              </w:numPr>
              <w:rPr/>
            </w:pPr>
            <w:r w:rsidR="009D4F31">
              <w:rPr/>
              <w:t>e</w:t>
            </w:r>
            <w:r w:rsidR="00A632BD">
              <w:rPr/>
              <w:t>xplain what digital literacies mean for you in a tertiary education context</w:t>
            </w:r>
          </w:p>
          <w:p w:rsidR="00A632BD" w:rsidP="00A632BD" w:rsidRDefault="009D4F31" w14:paraId="168564FA" w14:textId="68E7ED31">
            <w:pPr>
              <w:pStyle w:val="Compact"/>
              <w:numPr>
                <w:ilvl w:val="0"/>
                <w:numId w:val="2"/>
              </w:numPr>
              <w:rPr/>
            </w:pPr>
            <w:r w:rsidR="009D4F31">
              <w:rPr/>
              <w:t>e</w:t>
            </w:r>
            <w:r w:rsidR="00A632BD">
              <w:rPr/>
              <w:t>xamine your digital footprint</w:t>
            </w:r>
          </w:p>
          <w:p w:rsidR="00A632BD" w:rsidP="00A632BD" w:rsidRDefault="009D4F31" w14:paraId="167F81BF" w14:textId="2DF76B6E">
            <w:pPr>
              <w:pStyle w:val="Compact"/>
              <w:numPr>
                <w:ilvl w:val="0"/>
                <w:numId w:val="2"/>
              </w:numPr>
              <w:rPr/>
            </w:pPr>
            <w:r w:rsidR="009D4F31">
              <w:rPr/>
              <w:t>b</w:t>
            </w:r>
            <w:r w:rsidR="00A632BD">
              <w:rPr/>
              <w:t>uild your professional online biography</w:t>
            </w:r>
          </w:p>
          <w:p w:rsidR="00A632BD" w:rsidP="00A632BD" w:rsidRDefault="009D4F31" w14:paraId="34A13555" w14:textId="3EBAAE48">
            <w:pPr>
              <w:pStyle w:val="Compact"/>
              <w:numPr>
                <w:ilvl w:val="0"/>
                <w:numId w:val="2"/>
              </w:numPr>
              <w:rPr/>
            </w:pPr>
            <w:r w:rsidR="009D4F31">
              <w:rPr/>
              <w:t>e</w:t>
            </w:r>
            <w:r w:rsidR="00A632BD">
              <w:rPr/>
              <w:t>xamine privacy concerns related to various platforms and tools</w:t>
            </w:r>
          </w:p>
          <w:p w:rsidR="00A632BD" w:rsidP="00A632BD" w:rsidRDefault="009D4F31" w14:paraId="2787D985" w14:textId="7CD858F0">
            <w:pPr>
              <w:pStyle w:val="Compact"/>
              <w:numPr>
                <w:ilvl w:val="0"/>
                <w:numId w:val="2"/>
              </w:numPr>
              <w:rPr/>
            </w:pPr>
            <w:r w:rsidR="009D4F31">
              <w:rPr/>
              <w:t>d</w:t>
            </w:r>
            <w:r w:rsidR="00A632BD">
              <w:rPr/>
              <w:t xml:space="preserve">escribe how to protect yourself, </w:t>
            </w:r>
            <w:r w:rsidR="2AF7C15C">
              <w:rPr/>
              <w:t xml:space="preserve">and </w:t>
            </w:r>
            <w:r w:rsidR="00A632BD">
              <w:rPr/>
              <w:t>other students and colleagues, to stay safe in the digital environment</w:t>
            </w:r>
          </w:p>
        </w:tc>
      </w:tr>
      <w:bookmarkEnd w:id="0"/>
      <w:bookmarkEnd w:id="1753"/>
    </w:tbl>
    <w:p w:rsidR="00DE42EA" w:rsidRDefault="00DE42EA" w14:paraId="0AA1B1B9" w14:textId="77777777">
      <w:pPr/>
    </w:p>
    <w:p w:rsidR="001A2C43" w:rsidP="00DE4485" w:rsidRDefault="001A2C43" w14:paraId="7C85D2D4" w14:textId="161DB330"/>
    <w:sectPr w:rsidR="001A2C43">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TS" w:author="Deb Troendle-Scott" w:date="2024-08-22T21:01:00Z" w:id="180">
    <w:p w:rsidR="002C0760" w:rsidP="002C0760" w:rsidRDefault="002C0760" w14:paraId="7F008B51" w14:textId="77777777">
      <w:pPr>
        <w:pStyle w:val="CommentText"/>
      </w:pPr>
      <w:r>
        <w:rPr>
          <w:rStyle w:val="CommentReference"/>
        </w:rPr>
        <w:annotationRef/>
      </w:r>
      <w:r>
        <w:rPr>
          <w:lang w:val="en-US"/>
        </w:rPr>
        <w:t>Add attributions below all images/screenshots that follow as required (TWU?)</w:t>
      </w:r>
    </w:p>
  </w:comment>
  <w:comment w:initials="DTS" w:author="Deb Troendle-Scott" w:date="2024-08-17T13:58:00Z" w:id="194">
    <w:p w:rsidR="00D067AA" w:rsidP="00D067AA" w:rsidRDefault="00404A96" w14:paraId="76FEDABF" w14:textId="77777777">
      <w:pPr>
        <w:pStyle w:val="CommentText"/>
      </w:pPr>
      <w:r>
        <w:rPr>
          <w:rStyle w:val="CommentReference"/>
        </w:rPr>
        <w:annotationRef/>
      </w:r>
      <w:r w:rsidR="00D067AA">
        <w:t xml:space="preserve">How will this be linked to the Eva et al. article apart from the Zotero citation? </w:t>
      </w:r>
    </w:p>
    <w:p w:rsidR="00D067AA" w:rsidP="00D067AA" w:rsidRDefault="00D067AA" w14:paraId="2A075662" w14:textId="77777777">
      <w:pPr>
        <w:pStyle w:val="CommentText"/>
      </w:pPr>
      <w:r>
        <w:t xml:space="preserve">In the original it read as though students would be able to click the Eva et al. article within the image (within the LMS?), but as presented here, this is not accessible as the starting point for the following LitMap activity - a current Google Scholar search with these terms will not provide the same results as shown here. </w:t>
      </w:r>
      <w:r>
        <w:br/>
      </w:r>
      <w:r>
        <w:t>I’ve added this wording, but if it is linked through the image above in Moodle that’s fine, please revise as necessary.</w:t>
      </w:r>
    </w:p>
  </w:comment>
  <w:comment w:initials="DTS" w:author="Deb Troendle-Scott" w:date="2024-07-31T15:33:00Z" w:id="214">
    <w:p w:rsidR="00432278" w:rsidP="00432278" w:rsidRDefault="00432278" w14:paraId="71899B7F" w14:textId="5E9485E2">
      <w:pPr>
        <w:pStyle w:val="CommentText"/>
      </w:pPr>
      <w:r>
        <w:rPr>
          <w:rStyle w:val="CommentReference"/>
        </w:rPr>
        <w:annotationRef/>
      </w:r>
      <w:r>
        <w:rPr>
          <w:lang w:val="en-US"/>
        </w:rPr>
        <w:t xml:space="preserve">Transitional text missing here? </w:t>
      </w:r>
    </w:p>
  </w:comment>
  <w:comment w:initials="DTS" w:author="Deb Troendle-Scott" w:date="2024-07-31T15:39:00Z" w:id="233">
    <w:p w:rsidR="00D4043F" w:rsidP="00D4043F" w:rsidRDefault="00D4043F" w14:paraId="7846E6AA" w14:textId="77777777">
      <w:pPr>
        <w:pStyle w:val="CommentText"/>
      </w:pPr>
      <w:r>
        <w:rPr>
          <w:rStyle w:val="CommentReference"/>
        </w:rPr>
        <w:annotationRef/>
      </w:r>
      <w:r>
        <w:rPr>
          <w:lang w:val="en-US"/>
        </w:rPr>
        <w:t>Start the activity here?</w:t>
      </w:r>
    </w:p>
  </w:comment>
  <w:comment w:initials="DTS" w:author="Deb Troendle-Scott" w:date="2024-08-20T17:52:00Z" w:id="339">
    <w:p w:rsidR="00C777EE" w:rsidP="00C777EE" w:rsidRDefault="009835A7" w14:paraId="704E236E" w14:textId="77777777">
      <w:pPr>
        <w:pStyle w:val="CommentText"/>
      </w:pPr>
      <w:r>
        <w:rPr>
          <w:rStyle w:val="CommentReference"/>
        </w:rPr>
        <w:annotationRef/>
      </w:r>
      <w:r w:rsidR="00C777EE">
        <w:t>Check that this still appears in Litmaps as shown (as per the comment above re: the Eva et al. article, results now may differ from those generated when these images were created)</w:t>
      </w:r>
    </w:p>
  </w:comment>
  <w:comment w:initials="DTS" w:author="Deb Troendle-Scott" w:date="2024-08-20T18:16:00Z" w:id="870">
    <w:p w:rsidR="007C4A19" w:rsidP="007C4A19" w:rsidRDefault="007C4A19" w14:paraId="4B22926A" w14:textId="59528BF1">
      <w:pPr>
        <w:pStyle w:val="CommentText"/>
      </w:pPr>
      <w:r>
        <w:rPr>
          <w:rStyle w:val="CommentReference"/>
        </w:rPr>
        <w:annotationRef/>
      </w:r>
      <w:r>
        <w:rPr>
          <w:lang w:val="en-US"/>
        </w:rPr>
        <w:t>Link is incorrect; please revise</w:t>
      </w:r>
    </w:p>
  </w:comment>
  <w:comment w:initials="DTS" w:author="Deb Troendle-Scott" w:date="2024-07-31T17:31:00Z" w:id="1008">
    <w:p w:rsidR="00D875AF" w:rsidP="00D875AF" w:rsidRDefault="001F7D4B" w14:paraId="2F0C3B8C" w14:textId="77777777">
      <w:pPr>
        <w:pStyle w:val="CommentText"/>
      </w:pPr>
      <w:r>
        <w:rPr>
          <w:rStyle w:val="CommentReference"/>
        </w:rPr>
        <w:annotationRef/>
      </w:r>
      <w:r w:rsidR="00D875AF">
        <w:t>Thes links are incorrect as noted above (the DOAJ link opens to the video below and the BASE link is for Purdue), please revise and add to Zotero (not found in a quick search as there are many results)</w:t>
      </w:r>
    </w:p>
  </w:comment>
  <w:comment w:initials="DTS" w:author="Deb Troendle-Scott" w:date="2024-08-20T18:14:00Z" w:id="1140">
    <w:p w:rsidR="008422F8" w:rsidP="008422F8" w:rsidRDefault="008422F8" w14:paraId="67B00198" w14:textId="64225CEA">
      <w:pPr>
        <w:pStyle w:val="CommentText"/>
      </w:pPr>
      <w:r>
        <w:rPr>
          <w:rStyle w:val="CommentReference"/>
        </w:rPr>
        <w:annotationRef/>
      </w:r>
      <w:r>
        <w:rPr>
          <w:lang w:val="en-US"/>
        </w:rPr>
        <w:t>These two resources not found (URLs are incorrect)</w:t>
      </w:r>
    </w:p>
  </w:comment>
  <w:comment w:initials="DTS" w:author="Deb Troendle-Scott" w:date="2024-08-17T14:52:00Z" w:id="1195">
    <w:p w:rsidR="00722113" w:rsidP="00722113" w:rsidRDefault="00722113" w14:paraId="674B8774" w14:textId="67CB32DE">
      <w:pPr>
        <w:pStyle w:val="CommentText"/>
      </w:pPr>
      <w:r>
        <w:rPr>
          <w:rStyle w:val="CommentReference"/>
        </w:rPr>
        <w:annotationRef/>
      </w:r>
      <w:r>
        <w:rPr>
          <w:lang w:val="en-US"/>
        </w:rPr>
        <w:t>Not found - Ashford University is now University of Arizona, content is not on the writing center there, please replace</w:t>
      </w:r>
    </w:p>
  </w:comment>
  <w:comment w:initials="DTS" w:author="Deb Troendle-Scott" w:date="2024-08-25T12:36:00Z" w:id="1399">
    <w:p w:rsidR="00114A85" w:rsidP="00114A85" w:rsidRDefault="00114A85" w14:paraId="004E0B4B" w14:textId="77777777">
      <w:pPr>
        <w:pStyle w:val="CommentText"/>
      </w:pPr>
      <w:r>
        <w:rPr>
          <w:rStyle w:val="CommentReference"/>
        </w:rPr>
        <w:annotationRef/>
      </w:r>
      <w:r>
        <w:rPr>
          <w:lang w:val="en-US"/>
        </w:rPr>
        <w:t xml:space="preserve">This URL was incorrect; I’ve revised and replaced the no cookie version below but please check </w:t>
      </w:r>
    </w:p>
  </w:comment>
  <w:comment w:initials="DTS" w:author="Deb Troendle-Scott" w:date="2024-08-20T17:58:00Z" w:id="1421">
    <w:p w:rsidR="006B1428" w:rsidP="006B1428" w:rsidRDefault="006B1428" w14:paraId="3C2D5A3C" w14:textId="27AF488F">
      <w:pPr>
        <w:pStyle w:val="CommentText"/>
      </w:pPr>
      <w:r>
        <w:rPr>
          <w:rStyle w:val="CommentReference"/>
        </w:rPr>
        <w:annotationRef/>
      </w:r>
      <w:r>
        <w:rPr>
          <w:lang w:val="en-US"/>
        </w:rPr>
        <w:t>Does this differ from the Reflective Journal as noted in Unit 1?</w:t>
      </w:r>
    </w:p>
  </w:comment>
  <w:comment w:initials="DTS" w:author="Deb Troendle-Scott" w:date="2024-08-20T18:19:00Z" w:id="1432">
    <w:p w:rsidR="002F07D0" w:rsidP="002F07D0" w:rsidRDefault="002F07D0" w14:paraId="271EADEC" w14:textId="77777777">
      <w:pPr>
        <w:pStyle w:val="CommentText"/>
      </w:pPr>
      <w:r>
        <w:rPr>
          <w:rStyle w:val="CommentReference"/>
        </w:rPr>
        <w:annotationRef/>
      </w:r>
      <w:r>
        <w:rPr>
          <w:lang w:val="en-US"/>
        </w:rPr>
        <w:t>Article not included; please add</w:t>
      </w:r>
    </w:p>
  </w:comment>
  <w:comment w:initials="DTS" w:author="Deb Troendle-Scott" w:date="2024-08-01T12:08:00Z" w:id="1519">
    <w:p w:rsidR="00E649DC" w:rsidP="00E649DC" w:rsidRDefault="00E649DC" w14:paraId="163B61A3" w14:textId="6E249357">
      <w:pPr>
        <w:pStyle w:val="CommentText"/>
      </w:pPr>
      <w:r>
        <w:rPr>
          <w:rStyle w:val="CommentReference"/>
        </w:rPr>
        <w:annotationRef/>
      </w:r>
      <w:r>
        <w:rPr>
          <w:lang w:val="en-US"/>
        </w:rPr>
        <w:t>Is there anything further to this activity such as a journal entry?</w:t>
      </w:r>
    </w:p>
  </w:comment>
  <w:comment w:initials="DTS" w:author="Deb Troendle-Scott" w:date="2024-08-17T15:34:00Z" w:id="1536">
    <w:p w:rsidR="002070C3" w:rsidP="002070C3" w:rsidRDefault="005F2F72" w14:paraId="3E5AF5FB" w14:textId="77777777">
      <w:pPr>
        <w:pStyle w:val="CommentText"/>
      </w:pPr>
      <w:r>
        <w:rPr>
          <w:rStyle w:val="CommentReference"/>
        </w:rPr>
        <w:annotationRef/>
      </w:r>
      <w:r w:rsidR="002070C3">
        <w:t>As above, is there a specific resource bank and/or is the wording used for students’ resource compilations in Zotero or LitMaps?</w:t>
      </w:r>
    </w:p>
  </w:comment>
  <w:comment w:initials="KM" w:author="Kelly Marjanovic" w:date="2024-09-06T14:27:05" w:id="337375201">
    <w:p w:rsidR="1CCFD081" w:rsidRDefault="1CCFD081" w14:paraId="617F6C9C" w14:textId="770E485A">
      <w:pPr>
        <w:pStyle w:val="CommentText"/>
      </w:pPr>
      <w:r>
        <w:fldChar w:fldCharType="begin"/>
      </w:r>
      <w:r>
        <w:instrText xml:space="preserve"> HYPERLINK "mailto:Colin.Madland@twu.ca"</w:instrText>
      </w:r>
      <w:bookmarkStart w:name="_@_9E382B59420C4EEAA849AFBB9CB6C00AZ" w:id="1129320809"/>
      <w:r>
        <w:fldChar w:fldCharType="separate"/>
      </w:r>
      <w:bookmarkEnd w:id="1129320809"/>
      <w:r w:rsidRPr="1CCFD081" w:rsidR="1CCFD081">
        <w:rPr>
          <w:rStyle w:val="Mention"/>
          <w:noProof/>
        </w:rPr>
        <w:t>@Colin Madland</w:t>
      </w:r>
      <w:r>
        <w:fldChar w:fldCharType="end"/>
      </w:r>
      <w:r w:rsidR="1CCFD081">
        <w:rPr/>
        <w:t xml:space="preserve"> I'd suggest to delete video as it's now set to private - </w:t>
      </w:r>
      <w:hyperlink r:id="R5169e6ad1a564b7b">
        <w:r w:rsidRPr="1CCFD081" w:rsidR="1CCFD081">
          <w:rPr>
            <w:rStyle w:val="Hyperlink"/>
          </w:rPr>
          <w:t>https://www.youtube-nocookie.com/embed/QTIZxc3BaGg</w:t>
        </w:r>
      </w:hyperlink>
      <w:r w:rsidR="1CCFD081">
        <w:rPr/>
        <w:t xml:space="preserve"> </w:t>
      </w:r>
      <w:r>
        <w:rPr>
          <w:rStyle w:val="CommentReference"/>
        </w:rPr>
        <w:annotationRef/>
      </w:r>
    </w:p>
  </w:comment>
  <w:comment w:initials="KM" w:author="Kelly Marjanovic" w:date="2024-09-06T14:34:45" w:id="590828743">
    <w:p w:rsidR="1D4E4830" w:rsidRDefault="1D4E4830" w14:paraId="68365F2E" w14:textId="50A88958">
      <w:pPr>
        <w:pStyle w:val="CommentText"/>
      </w:pPr>
      <w:r>
        <w:fldChar w:fldCharType="begin"/>
      </w:r>
      <w:r>
        <w:instrText xml:space="preserve"> HYPERLINK "mailto:Colin.Madland@twu.ca"</w:instrText>
      </w:r>
      <w:bookmarkStart w:name="_@_FFAE92EA048D45ED85FC9EEADEC720A4Z" w:id="1495463017"/>
      <w:r>
        <w:fldChar w:fldCharType="separate"/>
      </w:r>
      <w:bookmarkEnd w:id="1495463017"/>
      <w:r w:rsidRPr="1D4E4830" w:rsidR="1D4E4830">
        <w:rPr>
          <w:rStyle w:val="Mention"/>
          <w:noProof/>
        </w:rPr>
        <w:t>@Colin Madland</w:t>
      </w:r>
      <w:r>
        <w:fldChar w:fldCharType="end"/>
      </w:r>
      <w:r w:rsidR="1D4E4830">
        <w:rPr/>
        <w:t xml:space="preserve"> could we change this to 3?  article, chapter, and website?  </w:t>
      </w:r>
      <w:r>
        <w:rPr>
          <w:rStyle w:val="CommentReference"/>
        </w:rPr>
        <w:annotationRef/>
      </w:r>
    </w:p>
    <w:p w:rsidR="1D4E4830" w:rsidRDefault="1D4E4830" w14:paraId="1488A142" w14:textId="7B09807E">
      <w:pPr>
        <w:pStyle w:val="CommentText"/>
      </w:pPr>
    </w:p>
  </w:comment>
  <w:comment w:initials="KM" w:author="Kelly Marjanovic" w:date="2024-09-06T14:43:05" w:id="496042638">
    <w:p w:rsidR="1D4E4830" w:rsidRDefault="1D4E4830" w14:paraId="35F1D659" w14:textId="417A4FE1">
      <w:pPr>
        <w:pStyle w:val="CommentText"/>
      </w:pPr>
      <w:r w:rsidR="1D4E4830">
        <w:rPr/>
        <w:t>I'm not sure why the link (</w:t>
      </w:r>
      <w:hyperlink r:id="Rce5eb7c68cf441ec">
        <w:r w:rsidRPr="1D4E4830" w:rsidR="1D4E4830">
          <w:rPr>
            <w:rStyle w:val="Hyperlink"/>
          </w:rPr>
          <w:t>https://quickref.me/google-search.html)</w:t>
        </w:r>
      </w:hyperlink>
      <w:r w:rsidR="1D4E4830">
        <w:rPr/>
        <w:t xml:space="preserve"> was changed to a youtube video (https://www.youtube-nocookie.com/embed/sy9PVZAbSAQ)?  The link worked for me</w:t>
      </w:r>
      <w:r>
        <w:rPr>
          <w:rStyle w:val="CommentReference"/>
        </w:rPr>
        <w:annotationRef/>
      </w:r>
    </w:p>
  </w:comment>
  <w:comment w:initials="KM" w:author="Kelly Marjanovic" w:date="2024-09-06T14:50:04" w:id="1211359959">
    <w:p w:rsidR="1D4E4830" w:rsidRDefault="1D4E4830" w14:paraId="044BEBF0" w14:textId="72FE861F">
      <w:pPr>
        <w:pStyle w:val="CommentText"/>
      </w:pPr>
      <w:r w:rsidR="1D4E4830">
        <w:rPr/>
        <w:t xml:space="preserve">@deb </w:t>
      </w:r>
      <w:r>
        <w:fldChar w:fldCharType="begin"/>
      </w:r>
      <w:r>
        <w:instrText xml:space="preserve"> HYPERLINK "mailto:Chloe.Chang@twu.ca"</w:instrText>
      </w:r>
      <w:bookmarkStart w:name="_@_8568972F90AF41E6A581FCE468771CC3Z" w:id="1684554872"/>
      <w:r>
        <w:fldChar w:fldCharType="separate"/>
      </w:r>
      <w:bookmarkEnd w:id="1684554872"/>
      <w:r w:rsidRPr="1D4E4830" w:rsidR="1D4E4830">
        <w:rPr>
          <w:rStyle w:val="Mention"/>
          <w:noProof/>
        </w:rPr>
        <w:t>@Chloe Chang</w:t>
      </w:r>
      <w:r>
        <w:fldChar w:fldCharType="end"/>
      </w:r>
      <w:r w:rsidR="1D4E4830">
        <w:rPr/>
        <w:t xml:space="preserve"> </w:t>
      </w:r>
      <w:r>
        <w:fldChar w:fldCharType="begin"/>
      </w:r>
      <w:r>
        <w:instrText xml:space="preserve"> HYPERLINK "mailto:Colin.Madland@twu.ca"</w:instrText>
      </w:r>
      <w:bookmarkStart w:name="_@_89F197E224EB488EBC1F03B294E5B4C2Z" w:id="1303058127"/>
      <w:r>
        <w:fldChar w:fldCharType="separate"/>
      </w:r>
      <w:bookmarkEnd w:id="1303058127"/>
      <w:r w:rsidRPr="1D4E4830" w:rsidR="1D4E4830">
        <w:rPr>
          <w:rStyle w:val="Mention"/>
          <w:noProof/>
        </w:rPr>
        <w:t>@Colin Madland</w:t>
      </w:r>
      <w:r>
        <w:fldChar w:fldCharType="end"/>
      </w:r>
      <w:r w:rsidR="1D4E4830">
        <w:rPr/>
        <w:t xml:space="preserve"> Just wondering if this is a Quarto issue.  The links are working in the live course and are correct.  </w:t>
      </w:r>
      <w:r>
        <w:rPr>
          <w:rStyle w:val="CommentReference"/>
        </w:rPr>
        <w:annotationRef/>
      </w:r>
    </w:p>
    <w:p w:rsidR="1D4E4830" w:rsidRDefault="1D4E4830" w14:paraId="2DC6A124" w14:textId="19C5AA1B">
      <w:pPr>
        <w:pStyle w:val="CommentText"/>
      </w:pPr>
    </w:p>
    <w:p w:rsidR="1D4E4830" w:rsidRDefault="1D4E4830" w14:paraId="1EF9AE6F" w14:textId="7D29752C">
      <w:pPr>
        <w:pStyle w:val="CommentText"/>
      </w:pPr>
      <w:r w:rsidR="1D4E4830">
        <w:rPr/>
        <w:t xml:space="preserve">Did we fix this, or is this a quarto&gt;word problem?  Not sure why the  </w:t>
      </w:r>
      <w:hyperlink r:id="R883c1098b6cf444b">
        <w:r w:rsidRPr="1D4E4830" w:rsidR="1D4E4830">
          <w:rPr>
            <w:rStyle w:val="Hyperlink"/>
          </w:rPr>
          <w:t>https://doaj.org/</w:t>
        </w:r>
      </w:hyperlink>
      <w:r w:rsidR="1D4E4830">
        <w:rPr/>
        <w:t xml:space="preserve"> link was changed to  the youtube video</w:t>
      </w:r>
      <w:hyperlink r:id="R270c3bc1e84f41f6">
        <w:r w:rsidRPr="1D4E4830" w:rsidR="1D4E4830">
          <w:rPr>
            <w:rStyle w:val="Hyperlink"/>
          </w:rPr>
          <w:t>https://www.youtube-nocookie.com/embed/ndvLm9MIfKA</w:t>
        </w:r>
      </w:hyperlink>
    </w:p>
    <w:p w:rsidR="1D4E4830" w:rsidRDefault="1D4E4830" w14:paraId="6DBD7ABD" w14:textId="53BB1A6F">
      <w:pPr>
        <w:pStyle w:val="CommentText"/>
      </w:pPr>
    </w:p>
    <w:p w:rsidR="1D4E4830" w:rsidRDefault="1D4E4830" w14:paraId="30F98488" w14:textId="2D340707">
      <w:pPr>
        <w:pStyle w:val="CommentText"/>
      </w:pPr>
      <w:r w:rsidR="1D4E4830">
        <w:rPr/>
        <w:t xml:space="preserve">Same name for weblink &amp; video, so perhaps it was a find and replace to add no-cookie?  Adding </w:t>
      </w:r>
      <w:r>
        <w:fldChar w:fldCharType="begin"/>
      </w:r>
      <w:r>
        <w:instrText xml:space="preserve"> HYPERLINK "mailto:Jeffrey.Snider@twu.ca"</w:instrText>
      </w:r>
      <w:bookmarkStart w:name="_@_0902088CED8943708A27FD8031B7ACC2Z" w:id="868124555"/>
      <w:r>
        <w:fldChar w:fldCharType="separate"/>
      </w:r>
      <w:bookmarkEnd w:id="868124555"/>
      <w:r w:rsidRPr="1D4E4830" w:rsidR="1D4E4830">
        <w:rPr>
          <w:rStyle w:val="Mention"/>
          <w:noProof/>
        </w:rPr>
        <w:t>@Jeffrey Snider</w:t>
      </w:r>
      <w:r>
        <w:fldChar w:fldCharType="end"/>
      </w:r>
      <w:r w:rsidR="1D4E4830">
        <w:rPr/>
        <w:t xml:space="preserve"> for tech help!</w:t>
      </w:r>
    </w:p>
    <w:p w:rsidR="1D4E4830" w:rsidRDefault="1D4E4830" w14:paraId="1B07808D" w14:textId="2F7F83A4">
      <w:pPr>
        <w:pStyle w:val="CommentText"/>
      </w:pPr>
    </w:p>
    <w:p w:rsidR="1D4E4830" w:rsidRDefault="1D4E4830" w14:paraId="6611C49C" w14:textId="645B69CC">
      <w:pPr>
        <w:pStyle w:val="CommentText"/>
      </w:pPr>
    </w:p>
  </w:comment>
  <w:comment w:initials="KM" w:author="Kelly Marjanovic" w:date="2024-09-06T14:54:41" w:id="167382900">
    <w:p w:rsidR="1D4E4830" w:rsidRDefault="1D4E4830" w14:paraId="157895D0" w14:textId="1A0235CC">
      <w:pPr>
        <w:pStyle w:val="CommentText"/>
      </w:pPr>
      <w:r>
        <w:fldChar w:fldCharType="begin"/>
      </w:r>
      <w:r>
        <w:instrText xml:space="preserve"> HYPERLINK "mailto:Colin.Madland@twu.ca"</w:instrText>
      </w:r>
      <w:bookmarkStart w:name="_@_9A4C448EFA1B4A28B45BAAC2873DFEBEZ" w:id="1192392418"/>
      <w:r>
        <w:fldChar w:fldCharType="separate"/>
      </w:r>
      <w:bookmarkEnd w:id="1192392418"/>
      <w:r w:rsidRPr="1D4E4830" w:rsidR="1D4E4830">
        <w:rPr>
          <w:rStyle w:val="Mention"/>
          <w:noProof/>
        </w:rPr>
        <w:t>@Colin Madland</w:t>
      </w:r>
      <w:r>
        <w:fldChar w:fldCharType="end"/>
      </w:r>
      <w:r w:rsidR="1D4E4830">
        <w:rPr/>
        <w:t xml:space="preserve"> </w:t>
      </w:r>
      <w:r>
        <w:fldChar w:fldCharType="begin"/>
      </w:r>
      <w:r>
        <w:instrText xml:space="preserve"> HYPERLINK "mailto:Chloe.Chang@twu.ca"</w:instrText>
      </w:r>
      <w:bookmarkStart w:name="_@_D4416A0C48504BABB418F6A23DC72452Z" w:id="28708061"/>
      <w:r>
        <w:fldChar w:fldCharType="separate"/>
      </w:r>
      <w:bookmarkEnd w:id="28708061"/>
      <w:r w:rsidRPr="1D4E4830" w:rsidR="1D4E4830">
        <w:rPr>
          <w:rStyle w:val="Mention"/>
          <w:noProof/>
        </w:rPr>
        <w:t>@Chloe Chang</w:t>
      </w:r>
      <w:r>
        <w:fldChar w:fldCharType="end"/>
      </w:r>
      <w:r w:rsidR="1D4E4830">
        <w:rPr/>
        <w:t xml:space="preserve"> </w:t>
      </w:r>
      <w:r>
        <w:fldChar w:fldCharType="begin"/>
      </w:r>
      <w:r>
        <w:instrText xml:space="preserve"> HYPERLINK "mailto:Jeffrey.Snider@twu.ca"</w:instrText>
      </w:r>
      <w:bookmarkStart w:name="_@_E4C94892F06245338DE0B7E30C0BA16DZ" w:id="1811242710"/>
      <w:r>
        <w:fldChar w:fldCharType="separate"/>
      </w:r>
      <w:bookmarkEnd w:id="1811242710"/>
      <w:r w:rsidRPr="1D4E4830" w:rsidR="1D4E4830">
        <w:rPr>
          <w:rStyle w:val="Mention"/>
          <w:noProof/>
        </w:rPr>
        <w:t>@Jeffrey Snider</w:t>
      </w:r>
      <w:r>
        <w:fldChar w:fldCharType="end"/>
      </w:r>
      <w:r w:rsidR="1D4E4830">
        <w:rPr/>
        <w:t xml:space="preserve"> same issue here.  </w:t>
      </w:r>
      <w:r>
        <w:rPr>
          <w:rStyle w:val="CommentReference"/>
        </w:rPr>
        <w:annotationRef/>
      </w:r>
    </w:p>
    <w:p w:rsidR="1D4E4830" w:rsidRDefault="1D4E4830" w14:paraId="29B2F990" w14:textId="4F71FB65">
      <w:pPr>
        <w:pStyle w:val="CommentText"/>
      </w:pPr>
    </w:p>
    <w:p w:rsidR="1D4E4830" w:rsidRDefault="1D4E4830" w14:paraId="18189E4A" w14:textId="619E9E6A">
      <w:pPr>
        <w:pStyle w:val="CommentText"/>
      </w:pPr>
      <w:r w:rsidR="1D4E4830">
        <w:rPr/>
        <w:t xml:space="preserve">The urls are showing </w:t>
      </w:r>
      <w:hyperlink r:id="Rde0907698b4d42ef">
        <w:r w:rsidRPr="1D4E4830" w:rsidR="1D4E4830">
          <w:rPr>
            <w:rStyle w:val="Hyperlink"/>
          </w:rPr>
          <w:t>https://libguides.twu.ca/oer;</w:t>
        </w:r>
      </w:hyperlink>
      <w:r w:rsidR="1D4E4830">
        <w:rPr/>
        <w:t xml:space="preserve"> </w:t>
      </w:r>
      <w:hyperlink r:id="R228e38201a0c41b0">
        <w:r w:rsidRPr="1D4E4830" w:rsidR="1D4E4830">
          <w:rPr>
            <w:rStyle w:val="Hyperlink"/>
          </w:rPr>
          <w:t>https://www.youtube.com/@litmaps;</w:t>
        </w:r>
      </w:hyperlink>
      <w:r w:rsidR="1D4E4830">
        <w:rPr/>
        <w:t xml:space="preserve">  (links from previous sections in this unit)- but they are find in our live course: </w:t>
      </w:r>
      <w:hyperlink r:id="Ra4509a6d7e0845d2">
        <w:r w:rsidRPr="1D4E4830" w:rsidR="1D4E4830">
          <w:rPr>
            <w:rStyle w:val="Hyperlink"/>
          </w:rPr>
          <w:t>Is Wikipedia a Trustworthy Academic Resource? Scientists Think So</w:t>
        </w:r>
      </w:hyperlink>
      <w:r w:rsidR="1D4E4830">
        <w:rPr/>
        <w:t xml:space="preserve"> published by EdTech Magazine.</w:t>
      </w:r>
    </w:p>
    <w:p w:rsidR="1D4E4830" w:rsidRDefault="1D4E4830" w14:paraId="67E039AC" w14:textId="51E1EAFE">
      <w:pPr>
        <w:pStyle w:val="CommentText"/>
      </w:pPr>
      <w:hyperlink r:id="R9f03fe0c438f4276">
        <w:r w:rsidRPr="1D4E4830" w:rsidR="1D4E4830">
          <w:rPr>
            <w:rStyle w:val="Hyperlink"/>
          </w:rPr>
          <w:t>Reliability of Wikipedia</w:t>
        </w:r>
      </w:hyperlink>
      <w:r w:rsidR="1D4E4830">
        <w:rPr/>
        <w:t xml:space="preserve"> article on Wikipedia.</w:t>
      </w:r>
    </w:p>
  </w:comment>
  <w:comment w:initials="KM" w:author="Kelly Marjanovic" w:date="2024-09-06T14:57:40" w:id="489195349">
    <w:p w:rsidR="1D4E4830" w:rsidRDefault="1D4E4830" w14:paraId="413C1655" w14:textId="7EF60592">
      <w:pPr>
        <w:pStyle w:val="CommentText"/>
      </w:pPr>
      <w:r w:rsidR="1D4E4830">
        <w:rPr/>
        <w:t xml:space="preserve">I'm a little confused.  The video seems to be from Western University.  </w:t>
      </w:r>
      <w:hyperlink r:id="Re24aa60171274813">
        <w:r w:rsidRPr="1D4E4830" w:rsidR="1D4E4830">
          <w:rPr>
            <w:rStyle w:val="Hyperlink"/>
          </w:rPr>
          <w:t>https://www.youtube.com/watch?v=sy9PVZAbSAQ</w:t>
        </w:r>
      </w:hyperlink>
      <w:r w:rsidR="1D4E4830">
        <w:rPr/>
        <w:t xml:space="preserve">  Was there a reference to Ashford or a writing centre?  This link issue may be related to the above issues.</w:t>
      </w:r>
      <w:r>
        <w:rPr>
          <w:rStyle w:val="CommentReference"/>
        </w:rPr>
        <w:annotationRef/>
      </w:r>
    </w:p>
  </w:comment>
  <w:comment w:initials="KM" w:author="Kelly Marjanovic" w:date="2024-09-06T16:22:21" w:id="1561063788">
    <w:p w:rsidR="1D4E4830" w:rsidRDefault="1D4E4830" w14:paraId="0C3C400F" w14:textId="51181F17">
      <w:pPr>
        <w:pStyle w:val="CommentText"/>
      </w:pPr>
      <w:r>
        <w:fldChar w:fldCharType="begin"/>
      </w:r>
      <w:r>
        <w:instrText xml:space="preserve"> HYPERLINK "mailto:Colin.Madland@twu.ca"</w:instrText>
      </w:r>
      <w:bookmarkStart w:name="_@_D0D06491FDDD4C8D9CA5A02C76697759Z" w:id="1992594447"/>
      <w:r>
        <w:fldChar w:fldCharType="separate"/>
      </w:r>
      <w:bookmarkEnd w:id="1992594447"/>
      <w:r w:rsidRPr="1D4E4830" w:rsidR="1D4E4830">
        <w:rPr>
          <w:rStyle w:val="Mention"/>
          <w:noProof/>
        </w:rPr>
        <w:t>@Colin Madland</w:t>
      </w:r>
      <w:r>
        <w:fldChar w:fldCharType="end"/>
      </w:r>
      <w:r w:rsidR="1D4E4830">
        <w:rPr/>
        <w:t xml:space="preserve"> I think it's fine to keep it personal! accept or reject changes.</w:t>
      </w:r>
      <w:r>
        <w:rPr>
          <w:rStyle w:val="CommentReference"/>
        </w:rPr>
        <w:annotationRef/>
      </w:r>
    </w:p>
  </w:comment>
  <w:comment w:initials="KM" w:author="Kelly Marjanovic" w:date="2024-09-06T16:29:26" w:id="1718381663">
    <w:p w:rsidR="1D4E4830" w:rsidRDefault="1D4E4830" w14:paraId="34DD86BE" w14:textId="69D11AA3">
      <w:pPr>
        <w:pStyle w:val="CommentText"/>
      </w:pPr>
      <w:r>
        <w:fldChar w:fldCharType="begin"/>
      </w:r>
      <w:r>
        <w:instrText xml:space="preserve"> HYPERLINK "mailto:Chloe.Chang@twu.ca"</w:instrText>
      </w:r>
      <w:bookmarkStart w:name="_@_DDC4FB1C183E47F6B0B0B171EF108DE7Z" w:id="12603182"/>
      <w:r>
        <w:fldChar w:fldCharType="separate"/>
      </w:r>
      <w:bookmarkEnd w:id="12603182"/>
      <w:r w:rsidRPr="1D4E4830" w:rsidR="1D4E4830">
        <w:rPr>
          <w:rStyle w:val="Mention"/>
          <w:noProof/>
        </w:rPr>
        <w:t>@Chloe Chang</w:t>
      </w:r>
      <w:r>
        <w:fldChar w:fldCharType="end"/>
      </w:r>
      <w:r w:rsidR="1D4E4830">
        <w:rPr/>
        <w:t xml:space="preserve"> </w:t>
      </w:r>
      <w:r>
        <w:fldChar w:fldCharType="begin"/>
      </w:r>
      <w:r>
        <w:instrText xml:space="preserve"> HYPERLINK "mailto:Colin.Madland@twu.ca"</w:instrText>
      </w:r>
      <w:bookmarkStart w:name="_@_4721921BE611425996C3C654D9F9835BZ" w:id="1443809070"/>
      <w:r>
        <w:fldChar w:fldCharType="separate"/>
      </w:r>
      <w:bookmarkEnd w:id="1443809070"/>
      <w:r w:rsidRPr="1D4E4830" w:rsidR="1D4E4830">
        <w:rPr>
          <w:rStyle w:val="Mention"/>
          <w:noProof/>
        </w:rPr>
        <w:t>@Colin Madland</w:t>
      </w:r>
      <w:r>
        <w:fldChar w:fldCharType="end"/>
      </w:r>
      <w:r w:rsidR="1D4E4830">
        <w:rPr/>
        <w:t xml:space="preserve"> </w:t>
      </w:r>
      <w:r>
        <w:fldChar w:fldCharType="begin"/>
      </w:r>
      <w:r>
        <w:instrText xml:space="preserve"> HYPERLINK "mailto:Jeffrey.Snider@twu.ca"</w:instrText>
      </w:r>
      <w:bookmarkStart w:name="_@_C3C1F38566C74A81BC9F5973D1B364AEZ" w:id="1710793407"/>
      <w:r>
        <w:fldChar w:fldCharType="separate"/>
      </w:r>
      <w:bookmarkEnd w:id="1710793407"/>
      <w:r w:rsidRPr="1D4E4830" w:rsidR="1D4E4830">
        <w:rPr>
          <w:rStyle w:val="Mention"/>
          <w:noProof/>
        </w:rPr>
        <w:t>@Jeffrey Snider</w:t>
      </w:r>
      <w:r>
        <w:fldChar w:fldCharType="end"/>
      </w:r>
      <w:r w:rsidR="1D4E4830">
        <w:rPr/>
        <w:t xml:space="preserve"> same issue here.  Links fine online, but here the url switched to something else.</w:t>
      </w:r>
      <w:r>
        <w:rPr>
          <w:rStyle w:val="CommentReference"/>
        </w:rPr>
        <w:annotationRef/>
      </w:r>
    </w:p>
  </w:comment>
  <w:comment w:initials="KM" w:author="Kelly Marjanovic" w:date="2024-09-06T16:29:43" w:id="5064740">
    <w:p w:rsidR="1D4E4830" w:rsidRDefault="1D4E4830" w14:paraId="7E23AE2B" w14:textId="13C4340D">
      <w:pPr>
        <w:pStyle w:val="CommentText"/>
      </w:pPr>
      <w:r w:rsidR="1D4E4830">
        <w:rPr/>
        <w:t>it's the same journal</w:t>
      </w:r>
      <w:r>
        <w:rPr>
          <w:rStyle w:val="CommentReference"/>
        </w:rPr>
        <w:annotationRef/>
      </w:r>
    </w:p>
  </w:comment>
  <w:comment w:initials="KM" w:author="Kelly Marjanovic" w:date="2024-09-06T16:30:46" w:id="314866603">
    <w:p w:rsidR="1D4E4830" w:rsidRDefault="1D4E4830" w14:paraId="266AC2CD" w14:textId="39E9986C">
      <w:pPr>
        <w:pStyle w:val="CommentText"/>
      </w:pPr>
      <w:r>
        <w:fldChar w:fldCharType="begin"/>
      </w:r>
      <w:r>
        <w:instrText xml:space="preserve"> HYPERLINK "mailto:Colin.Madland@twu.ca"</w:instrText>
      </w:r>
      <w:bookmarkStart w:name="_@_2865B8C9A92C47E0842BBE31DAE4BE28Z" w:id="1544491114"/>
      <w:r>
        <w:fldChar w:fldCharType="separate"/>
      </w:r>
      <w:bookmarkEnd w:id="1544491114"/>
      <w:r w:rsidRPr="1D4E4830" w:rsidR="1D4E4830">
        <w:rPr>
          <w:rStyle w:val="Mention"/>
          <w:noProof/>
        </w:rPr>
        <w:t>@Colin Madland</w:t>
      </w:r>
      <w:r>
        <w:fldChar w:fldCharType="end"/>
      </w:r>
      <w:r>
        <w:rPr>
          <w:rStyle w:val="CommentReference"/>
        </w:rPr>
        <w:annotationRef/>
      </w:r>
    </w:p>
  </w:comment>
  <w:comment w:initials="KM" w:author="Kelly Marjanovic" w:date="2024-09-06T16:36:20" w:id="572803206">
    <w:p w:rsidR="1D4E4830" w:rsidRDefault="1D4E4830" w14:paraId="1FB0F81F" w14:textId="283EDD0B">
      <w:pPr>
        <w:pStyle w:val="CommentText"/>
      </w:pPr>
      <w:r>
        <w:fldChar w:fldCharType="begin"/>
      </w:r>
      <w:r>
        <w:instrText xml:space="preserve"> HYPERLINK "mailto:Colin.Madland@twu.ca"</w:instrText>
      </w:r>
      <w:bookmarkStart w:name="_@_1A5D1272F11F453EBCB647AD657FD702Z" w:id="1385883997"/>
      <w:r>
        <w:fldChar w:fldCharType="separate"/>
      </w:r>
      <w:bookmarkEnd w:id="1385883997"/>
      <w:r w:rsidRPr="1D4E4830" w:rsidR="1D4E4830">
        <w:rPr>
          <w:rStyle w:val="Mention"/>
          <w:noProof/>
        </w:rPr>
        <w:t>@Colin Madland</w:t>
      </w:r>
      <w:r>
        <w:fldChar w:fldCharType="end"/>
      </w:r>
      <w:r w:rsidR="1D4E4830">
        <w:rPr/>
        <w:t xml:space="preserve"> what do you think about adding this?</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7F008B51"/>
  <w15:commentEx w15:done="0" w15:paraId="2A075662"/>
  <w15:commentEx w15:done="0" w15:paraId="71899B7F"/>
  <w15:commentEx w15:done="0" w15:paraId="7846E6AA"/>
  <w15:commentEx w15:done="0" w15:paraId="704E236E"/>
  <w15:commentEx w15:done="0" w15:paraId="4B22926A"/>
  <w15:commentEx w15:done="0" w15:paraId="2F0C3B8C"/>
  <w15:commentEx w15:done="0" w15:paraId="67B00198"/>
  <w15:commentEx w15:done="0" w15:paraId="674B8774"/>
  <w15:commentEx w15:done="0" w15:paraId="004E0B4B"/>
  <w15:commentEx w15:done="0" w15:paraId="3C2D5A3C"/>
  <w15:commentEx w15:done="1" w15:paraId="271EADEC"/>
  <w15:commentEx w15:done="0" w15:paraId="163B61A3"/>
  <w15:commentEx w15:done="1" w15:paraId="3E5AF5FB"/>
  <w15:commentEx w15:done="1" w15:paraId="04F263EF"/>
  <w15:commentEx w15:done="0" w15:paraId="617F6C9C"/>
  <w15:commentEx w15:done="0" w15:paraId="1488A142"/>
  <w15:commentEx w15:done="0" w15:paraId="35F1D659" w15:paraIdParent="4B22926A"/>
  <w15:commentEx w15:done="0" w15:paraId="6611C49C" w15:paraIdParent="2F0C3B8C"/>
  <w15:commentEx w15:done="0" w15:paraId="67E039AC" w15:paraIdParent="67B00198"/>
  <w15:commentEx w15:done="0" w15:paraId="413C1655" w15:paraIdParent="674B8774"/>
  <w15:commentEx w15:done="0" w15:paraId="0C3C400F"/>
  <w15:commentEx w15:done="0" w15:paraId="34DD86BE" w15:paraIdParent="004E0B4B"/>
  <w15:commentEx w15:done="0" w15:paraId="7E23AE2B" w15:paraIdParent="3C2D5A3C"/>
  <w15:commentEx w15:done="0" w15:paraId="266AC2CD"/>
  <w15:commentEx w15:done="0" w15:paraId="1FB0F81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55EFD00" w16cex:dateUtc="2024-08-22T13:01:00Z"/>
  <w16cex:commentExtensible w16cex:durableId="7C719DF3" w16cex:dateUtc="2024-08-17T05:58:00Z"/>
  <w16cex:commentExtensible w16cex:durableId="65E97218" w16cex:dateUtc="2024-07-31T07:33:00Z"/>
  <w16cex:commentExtensible w16cex:durableId="49ACD58A" w16cex:dateUtc="2024-07-31T07:39:00Z"/>
  <w16cex:commentExtensible w16cex:durableId="651CA7D3" w16cex:dateUtc="2024-08-20T09:52:00Z"/>
  <w16cex:commentExtensible w16cex:durableId="76ABE3AA" w16cex:dateUtc="2024-09-06T20:57:40.37Z"/>
  <w16cex:commentExtensible w16cex:durableId="7B24C72C" w16cex:dateUtc="2024-09-06T20:54:41.34Z"/>
  <w16cex:commentExtensible w16cex:durableId="3B82A854" w16cex:dateUtc="2024-09-06T20:50:04.499Z"/>
  <w16cex:commentExtensible w16cex:durableId="041A38D6" w16cex:dateUtc="2024-09-06T20:43:05.246Z"/>
  <w16cex:commentExtensible w16cex:durableId="6A5966BD" w16cex:dateUtc="2024-08-20T10:16:00Z"/>
  <w16cex:commentExtensible w16cex:durableId="7DE7E528" w16cex:dateUtc="2024-07-31T09:31:00Z"/>
  <w16cex:commentExtensible w16cex:durableId="5ED375E1" w16cex:dateUtc="2024-08-20T10:14:00Z"/>
  <w16cex:commentExtensible w16cex:durableId="25C2BC33" w16cex:dateUtc="2024-08-17T06:52:00Z"/>
  <w16cex:commentExtensible w16cex:durableId="5C0ED114" w16cex:dateUtc="2024-09-06T20:34:45.536Z"/>
  <w16cex:commentExtensible w16cex:durableId="2BE4F38A" w16cex:dateUtc="2024-08-25T04:36:00Z"/>
  <w16cex:commentExtensible w16cex:durableId="5A8784DA" w16cex:dateUtc="2024-08-20T09:58:00Z"/>
  <w16cex:commentExtensible w16cex:durableId="59E4B811" w16cex:dateUtc="2024-08-20T10:19:00Z"/>
  <w16cex:commentExtensible w16cex:durableId="6016B8E6" w16cex:dateUtc="2024-08-01T04:08:00Z"/>
  <w16cex:commentExtensible w16cex:durableId="07104105" w16cex:dateUtc="2024-08-17T07:34:00Z"/>
  <w16cex:commentExtensible w16cex:durableId="72F4462D" w16cex:dateUtc="2024-08-25T05:08:00Z"/>
  <w16cex:commentExtensible w16cex:durableId="3B74E23C" w16cex:dateUtc="2024-09-06T20:27:05.504Z"/>
  <w16cex:commentExtensible w16cex:durableId="565B74CF" w16cex:dateUtc="2024-09-06T22:22:21.935Z"/>
  <w16cex:commentExtensible w16cex:durableId="0C7E44D4" w16cex:dateUtc="2024-09-06T22:29:26.004Z"/>
  <w16cex:commentExtensible w16cex:durableId="6BB2C008" w16cex:dateUtc="2024-09-06T22:29:43.647Z"/>
  <w16cex:commentExtensible w16cex:durableId="52E1142E" w16cex:dateUtc="2024-09-06T22:30:46.987Z"/>
  <w16cex:commentExtensible w16cex:durableId="32169417" w16cex:dateUtc="2024-09-06T22:36:20.774Z"/>
</w16cex:commentsExtensible>
</file>

<file path=word/commentsIds.xml><?xml version="1.0" encoding="utf-8"?>
<w16cid:commentsIds xmlns:mc="http://schemas.openxmlformats.org/markup-compatibility/2006" xmlns:w16cid="http://schemas.microsoft.com/office/word/2016/wordml/cid" mc:Ignorable="w16cid">
  <w16cid:commentId w16cid:paraId="7F008B51" w16cid:durableId="455EFD00"/>
  <w16cid:commentId w16cid:paraId="2A075662" w16cid:durableId="7C719DF3"/>
  <w16cid:commentId w16cid:paraId="71899B7F" w16cid:durableId="65E97218"/>
  <w16cid:commentId w16cid:paraId="7846E6AA" w16cid:durableId="49ACD58A"/>
  <w16cid:commentId w16cid:paraId="704E236E" w16cid:durableId="651CA7D3"/>
  <w16cid:commentId w16cid:paraId="4B22926A" w16cid:durableId="6A5966BD"/>
  <w16cid:commentId w16cid:paraId="2F0C3B8C" w16cid:durableId="7DE7E528"/>
  <w16cid:commentId w16cid:paraId="67B00198" w16cid:durableId="5ED375E1"/>
  <w16cid:commentId w16cid:paraId="674B8774" w16cid:durableId="25C2BC33"/>
  <w16cid:commentId w16cid:paraId="004E0B4B" w16cid:durableId="2BE4F38A"/>
  <w16cid:commentId w16cid:paraId="3C2D5A3C" w16cid:durableId="5A8784DA"/>
  <w16cid:commentId w16cid:paraId="271EADEC" w16cid:durableId="59E4B811"/>
  <w16cid:commentId w16cid:paraId="163B61A3" w16cid:durableId="6016B8E6"/>
  <w16cid:commentId w16cid:paraId="3E5AF5FB" w16cid:durableId="07104105"/>
  <w16cid:commentId w16cid:paraId="04F263EF" w16cid:durableId="72F4462D"/>
  <w16cid:commentId w16cid:paraId="617F6C9C" w16cid:durableId="3B74E23C"/>
  <w16cid:commentId w16cid:paraId="1488A142" w16cid:durableId="5C0ED114"/>
  <w16cid:commentId w16cid:paraId="35F1D659" w16cid:durableId="041A38D6"/>
  <w16cid:commentId w16cid:paraId="6611C49C" w16cid:durableId="3B82A854"/>
  <w16cid:commentId w16cid:paraId="67E039AC" w16cid:durableId="7B24C72C"/>
  <w16cid:commentId w16cid:paraId="413C1655" w16cid:durableId="76ABE3AA"/>
  <w16cid:commentId w16cid:paraId="0C3C400F" w16cid:durableId="565B74CF"/>
  <w16cid:commentId w16cid:paraId="34DD86BE" w16cid:durableId="0C7E44D4"/>
  <w16cid:commentId w16cid:paraId="7E23AE2B" w16cid:durableId="6BB2C008"/>
  <w16cid:commentId w16cid:paraId="266AC2CD" w16cid:durableId="52E1142E"/>
  <w16cid:commentId w16cid:paraId="1FB0F81F" w16cid:durableId="321694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05F9A" w:rsidP="00105F9A" w:rsidRDefault="00105F9A" w14:paraId="4E26AC78" w14:textId="77777777">
      <w:pPr>
        <w:spacing w:after="0" w:line="240" w:lineRule="auto"/>
      </w:pPr>
      <w:r>
        <w:separator/>
      </w:r>
    </w:p>
  </w:endnote>
  <w:endnote w:type="continuationSeparator" w:id="0">
    <w:p w:rsidR="00105F9A" w:rsidP="00105F9A" w:rsidRDefault="00105F9A" w14:paraId="0F59045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05F9A" w:rsidP="00105F9A" w:rsidRDefault="00105F9A" w14:paraId="0A518559" w14:textId="77777777">
      <w:pPr>
        <w:spacing w:after="0" w:line="240" w:lineRule="auto"/>
      </w:pPr>
      <w:r>
        <w:separator/>
      </w:r>
    </w:p>
  </w:footnote>
  <w:footnote w:type="continuationSeparator" w:id="0">
    <w:p w:rsidR="00105F9A" w:rsidP="00105F9A" w:rsidRDefault="00105F9A" w14:paraId="035BCB87"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0D7A6300"/>
    <w:lvl w:ilvl="0">
      <w:start w:val="1"/>
      <w:numFmt w:val="bullet"/>
      <w:pStyle w:val="ListBullet3"/>
      <w:lvlText w:val=""/>
      <w:lvlJc w:val="left"/>
      <w:pPr>
        <w:tabs>
          <w:tab w:val="num" w:pos="926"/>
        </w:tabs>
        <w:ind w:left="926" w:hanging="360"/>
      </w:pPr>
      <w:rPr>
        <w:rFonts w:hint="default" w:ascii="Symbol" w:hAnsi="Symbol"/>
      </w:rPr>
    </w:lvl>
  </w:abstractNum>
  <w:abstractNum w:abstractNumId="1" w15:restartNumberingAfterBreak="0">
    <w:nsid w:val="FFFFFF83"/>
    <w:multiLevelType w:val="singleLevel"/>
    <w:tmpl w:val="E790006C"/>
    <w:lvl w:ilvl="0">
      <w:start w:val="1"/>
      <w:numFmt w:val="bullet"/>
      <w:pStyle w:val="ListBullet2"/>
      <w:lvlText w:val=""/>
      <w:lvlJc w:val="left"/>
      <w:pPr>
        <w:tabs>
          <w:tab w:val="num" w:pos="643"/>
        </w:tabs>
        <w:ind w:left="643" w:hanging="360"/>
      </w:pPr>
      <w:rPr>
        <w:rFonts w:hint="default" w:ascii="Symbol" w:hAnsi="Symbol"/>
      </w:rPr>
    </w:lvl>
  </w:abstractNum>
  <w:abstractNum w:abstractNumId="2" w15:restartNumberingAfterBreak="0">
    <w:nsid w:val="FFFFFF89"/>
    <w:multiLevelType w:val="singleLevel"/>
    <w:tmpl w:val="7CC402BA"/>
    <w:lvl w:ilvl="0">
      <w:start w:val="1"/>
      <w:numFmt w:val="bullet"/>
      <w:pStyle w:val="ListBullet"/>
      <w:lvlText w:val=""/>
      <w:lvlJc w:val="left"/>
      <w:pPr>
        <w:tabs>
          <w:tab w:val="num" w:pos="360"/>
        </w:tabs>
        <w:ind w:left="360" w:hanging="360"/>
      </w:pPr>
      <w:rPr>
        <w:rFonts w:hint="default" w:ascii="Symbol" w:hAnsi="Symbol"/>
      </w:rPr>
    </w:lvl>
  </w:abstractNum>
  <w:abstractNum w:abstractNumId="3" w15:restartNumberingAfterBreak="0">
    <w:nsid w:val="0000A991"/>
    <w:multiLevelType w:val="multilevel"/>
    <w:tmpl w:val="FE5EECE6"/>
    <w:lvl w:ilvl="0">
      <w:numFmt w:val="bullet"/>
      <w:lvlText w:val=""/>
      <w:lvlJc w:val="left"/>
      <w:pPr>
        <w:ind w:left="720" w:hanging="360"/>
      </w:pPr>
      <w:rPr>
        <w:rFonts w:hint="default" w:ascii="Symbol" w:hAnsi="Symbol" w:cs="Symbol"/>
      </w:rPr>
    </w:lvl>
    <w:lvl w:ilvl="1">
      <w:numFmt w:val="bullet"/>
      <w:lvlText w:val="o"/>
      <w:lvlJc w:val="left"/>
      <w:pPr>
        <w:ind w:left="1440" w:hanging="360"/>
      </w:pPr>
      <w:rPr>
        <w:rFonts w:hint="default" w:ascii="Courier New" w:hAnsi="Courier New" w:cs="Courier New"/>
      </w:rPr>
    </w:lvl>
    <w:lvl w:ilvl="2">
      <w:numFmt w:val="bullet"/>
      <w:lvlText w:val=""/>
      <w:lvlJc w:val="left"/>
      <w:pPr>
        <w:ind w:left="2160" w:hanging="360"/>
      </w:pPr>
      <w:rPr>
        <w:rFonts w:hint="default" w:ascii="Wingdings" w:hAnsi="Wingdings" w:cs="Wingdings"/>
      </w:rPr>
    </w:lvl>
    <w:lvl w:ilvl="3">
      <w:numFmt w:val="bullet"/>
      <w:lvlText w:val=""/>
      <w:lvlJc w:val="left"/>
      <w:pPr>
        <w:ind w:left="2880" w:hanging="360"/>
      </w:pPr>
      <w:rPr>
        <w:rFonts w:hint="default" w:ascii="Symbol" w:hAnsi="Symbol" w:cs="Symbol"/>
      </w:rPr>
    </w:lvl>
    <w:lvl w:ilvl="4">
      <w:numFmt w:val="bullet"/>
      <w:lvlText w:val="o"/>
      <w:lvlJc w:val="left"/>
      <w:pPr>
        <w:ind w:left="3600" w:hanging="360"/>
      </w:pPr>
      <w:rPr>
        <w:rFonts w:hint="default" w:ascii="Courier New" w:hAnsi="Courier New" w:cs="Courier New"/>
      </w:rPr>
    </w:lvl>
    <w:lvl w:ilvl="5">
      <w:numFmt w:val="bullet"/>
      <w:lvlText w:val=""/>
      <w:lvlJc w:val="left"/>
      <w:pPr>
        <w:ind w:left="4320" w:hanging="360"/>
      </w:pPr>
      <w:rPr>
        <w:rFonts w:hint="default" w:ascii="Wingdings" w:hAnsi="Wingdings" w:cs="Wingdings"/>
      </w:rPr>
    </w:lvl>
    <w:lvl w:ilvl="6">
      <w:numFmt w:val="bullet"/>
      <w:lvlText w:val=""/>
      <w:lvlJc w:val="left"/>
      <w:pPr>
        <w:ind w:left="5040" w:hanging="360"/>
      </w:pPr>
      <w:rPr>
        <w:rFonts w:hint="default" w:ascii="Symbol" w:hAnsi="Symbol" w:cs="Symbol"/>
      </w:rPr>
    </w:lvl>
    <w:lvl w:ilvl="7">
      <w:numFmt w:val="bullet"/>
      <w:lvlText w:val="o"/>
      <w:lvlJc w:val="left"/>
      <w:pPr>
        <w:ind w:left="5760" w:hanging="360"/>
      </w:pPr>
      <w:rPr>
        <w:rFonts w:hint="default" w:ascii="Courier New" w:hAnsi="Courier New" w:cs="Courier New"/>
      </w:rPr>
    </w:lvl>
    <w:lvl w:ilvl="8">
      <w:numFmt w:val="bullet"/>
      <w:lvlText w:val=""/>
      <w:lvlJc w:val="left"/>
      <w:pPr>
        <w:ind w:left="6480" w:hanging="360"/>
      </w:pPr>
      <w:rPr>
        <w:rFonts w:hint="default" w:ascii="Wingdings" w:hAnsi="Wingdings" w:cs="Wingdings"/>
      </w:rPr>
    </w:lvl>
  </w:abstractNum>
  <w:abstractNum w:abstractNumId="4" w15:restartNumberingAfterBreak="0">
    <w:nsid w:val="00A99411"/>
    <w:multiLevelType w:val="multilevel"/>
    <w:tmpl w:val="9CB6890E"/>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A99412"/>
    <w:multiLevelType w:val="multilevel"/>
    <w:tmpl w:val="9CB6890E"/>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0A99413"/>
    <w:multiLevelType w:val="multilevel"/>
    <w:tmpl w:val="9CB6890E"/>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0A99414"/>
    <w:multiLevelType w:val="multilevel"/>
    <w:tmpl w:val="9CB6890E"/>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F544BF"/>
    <w:multiLevelType w:val="multilevel"/>
    <w:tmpl w:val="9CB6890E"/>
    <w:lvl w:ilvl="0">
      <w:start w:val="1"/>
      <w:numFmt w:val="bullet"/>
      <w:lvlText w:val=""/>
      <w:lvlJc w:val="left"/>
      <w:pPr>
        <w:ind w:left="720" w:hanging="360"/>
      </w:pPr>
      <w:rPr>
        <w:rFonts w:hint="default"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C951250"/>
    <w:multiLevelType w:val="hybridMultilevel"/>
    <w:tmpl w:val="7854AB2A"/>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0" w15:restartNumberingAfterBreak="0">
    <w:nsid w:val="2F760169"/>
    <w:multiLevelType w:val="multilevel"/>
    <w:tmpl w:val="83249D28"/>
    <w:lvl w:ilvl="0">
      <w:start w:val="1"/>
      <w:numFmt w:val="bullet"/>
      <w:lvlText w:val="o"/>
      <w:lvlJc w:val="left"/>
      <w:pPr>
        <w:ind w:left="720" w:hanging="360"/>
      </w:pPr>
      <w:rPr>
        <w:rFonts w:hint="default" w:ascii="Courier New" w:hAnsi="Courier New" w:cs="Courier New"/>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C7475F9"/>
    <w:multiLevelType w:val="hybridMultilevel"/>
    <w:tmpl w:val="32649AA2"/>
    <w:lvl w:ilvl="0" w:tplc="10090001">
      <w:start w:val="1"/>
      <w:numFmt w:val="bullet"/>
      <w:lvlText w:val=""/>
      <w:lvlJc w:val="left"/>
      <w:pPr>
        <w:ind w:left="1080" w:hanging="360"/>
      </w:pPr>
      <w:rPr>
        <w:rFonts w:hint="default" w:ascii="Symbol" w:hAnsi="Symbol"/>
      </w:rPr>
    </w:lvl>
    <w:lvl w:ilvl="1" w:tplc="10090003">
      <w:start w:val="1"/>
      <w:numFmt w:val="bullet"/>
      <w:lvlText w:val="o"/>
      <w:lvlJc w:val="left"/>
      <w:pPr>
        <w:ind w:left="1800" w:hanging="360"/>
      </w:pPr>
      <w:rPr>
        <w:rFonts w:hint="default" w:ascii="Courier New" w:hAnsi="Courier New" w:cs="Courier New"/>
      </w:rPr>
    </w:lvl>
    <w:lvl w:ilvl="2" w:tplc="10090005" w:tentative="1">
      <w:start w:val="1"/>
      <w:numFmt w:val="bullet"/>
      <w:lvlText w:val=""/>
      <w:lvlJc w:val="left"/>
      <w:pPr>
        <w:ind w:left="2520" w:hanging="360"/>
      </w:pPr>
      <w:rPr>
        <w:rFonts w:hint="default" w:ascii="Wingdings" w:hAnsi="Wingdings"/>
      </w:rPr>
    </w:lvl>
    <w:lvl w:ilvl="3" w:tplc="10090001" w:tentative="1">
      <w:start w:val="1"/>
      <w:numFmt w:val="bullet"/>
      <w:lvlText w:val=""/>
      <w:lvlJc w:val="left"/>
      <w:pPr>
        <w:ind w:left="3240" w:hanging="360"/>
      </w:pPr>
      <w:rPr>
        <w:rFonts w:hint="default" w:ascii="Symbol" w:hAnsi="Symbol"/>
      </w:rPr>
    </w:lvl>
    <w:lvl w:ilvl="4" w:tplc="10090003" w:tentative="1">
      <w:start w:val="1"/>
      <w:numFmt w:val="bullet"/>
      <w:lvlText w:val="o"/>
      <w:lvlJc w:val="left"/>
      <w:pPr>
        <w:ind w:left="3960" w:hanging="360"/>
      </w:pPr>
      <w:rPr>
        <w:rFonts w:hint="default" w:ascii="Courier New" w:hAnsi="Courier New" w:cs="Courier New"/>
      </w:rPr>
    </w:lvl>
    <w:lvl w:ilvl="5" w:tplc="10090005" w:tentative="1">
      <w:start w:val="1"/>
      <w:numFmt w:val="bullet"/>
      <w:lvlText w:val=""/>
      <w:lvlJc w:val="left"/>
      <w:pPr>
        <w:ind w:left="4680" w:hanging="360"/>
      </w:pPr>
      <w:rPr>
        <w:rFonts w:hint="default" w:ascii="Wingdings" w:hAnsi="Wingdings"/>
      </w:rPr>
    </w:lvl>
    <w:lvl w:ilvl="6" w:tplc="10090001" w:tentative="1">
      <w:start w:val="1"/>
      <w:numFmt w:val="bullet"/>
      <w:lvlText w:val=""/>
      <w:lvlJc w:val="left"/>
      <w:pPr>
        <w:ind w:left="5400" w:hanging="360"/>
      </w:pPr>
      <w:rPr>
        <w:rFonts w:hint="default" w:ascii="Symbol" w:hAnsi="Symbol"/>
      </w:rPr>
    </w:lvl>
    <w:lvl w:ilvl="7" w:tplc="10090003" w:tentative="1">
      <w:start w:val="1"/>
      <w:numFmt w:val="bullet"/>
      <w:lvlText w:val="o"/>
      <w:lvlJc w:val="left"/>
      <w:pPr>
        <w:ind w:left="6120" w:hanging="360"/>
      </w:pPr>
      <w:rPr>
        <w:rFonts w:hint="default" w:ascii="Courier New" w:hAnsi="Courier New" w:cs="Courier New"/>
      </w:rPr>
    </w:lvl>
    <w:lvl w:ilvl="8" w:tplc="10090005" w:tentative="1">
      <w:start w:val="1"/>
      <w:numFmt w:val="bullet"/>
      <w:lvlText w:val=""/>
      <w:lvlJc w:val="left"/>
      <w:pPr>
        <w:ind w:left="6840" w:hanging="360"/>
      </w:pPr>
      <w:rPr>
        <w:rFonts w:hint="default" w:ascii="Wingdings" w:hAnsi="Wingdings"/>
      </w:rPr>
    </w:lvl>
  </w:abstractNum>
  <w:abstractNum w:abstractNumId="12" w15:restartNumberingAfterBreak="0">
    <w:nsid w:val="407F09DD"/>
    <w:multiLevelType w:val="hybridMultilevel"/>
    <w:tmpl w:val="B5C0FF1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3" w15:restartNumberingAfterBreak="0">
    <w:nsid w:val="4F6B7CBE"/>
    <w:multiLevelType w:val="hybridMultilevel"/>
    <w:tmpl w:val="B3EE417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4" w15:restartNumberingAfterBreak="0">
    <w:nsid w:val="529738B0"/>
    <w:multiLevelType w:val="multilevel"/>
    <w:tmpl w:val="16681808"/>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0A2595F"/>
    <w:multiLevelType w:val="hybridMultilevel"/>
    <w:tmpl w:val="B6AA336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6" w15:restartNumberingAfterBreak="0">
    <w:nsid w:val="70FA69E0"/>
    <w:multiLevelType w:val="hybridMultilevel"/>
    <w:tmpl w:val="229E5FBC"/>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7" w15:restartNumberingAfterBreak="0">
    <w:nsid w:val="7D423360"/>
    <w:multiLevelType w:val="multilevel"/>
    <w:tmpl w:val="83249D28"/>
    <w:lvl w:ilvl="0">
      <w:start w:val="1"/>
      <w:numFmt w:val="bullet"/>
      <w:lvlText w:val="o"/>
      <w:lvlJc w:val="left"/>
      <w:pPr>
        <w:ind w:left="720" w:hanging="360"/>
      </w:pPr>
      <w:rPr>
        <w:rFonts w:hint="default" w:ascii="Courier New" w:hAnsi="Courier New" w:cs="Courier New"/>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EB52E25"/>
    <w:multiLevelType w:val="hybridMultilevel"/>
    <w:tmpl w:val="0E26166E"/>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 w16cid:durableId="13273924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5637335">
    <w:abstractNumId w:val="3"/>
  </w:num>
  <w:num w:numId="3" w16cid:durableId="2030836444">
    <w:abstractNumId w:val="4"/>
  </w:num>
  <w:num w:numId="4" w16cid:durableId="571702509">
    <w:abstractNumId w:val="5"/>
  </w:num>
  <w:num w:numId="5" w16cid:durableId="870655652">
    <w:abstractNumId w:val="6"/>
  </w:num>
  <w:num w:numId="6" w16cid:durableId="1086028472">
    <w:abstractNumId w:val="7"/>
  </w:num>
  <w:num w:numId="7" w16cid:durableId="7515139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9388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9671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1363737">
    <w:abstractNumId w:val="5"/>
  </w:num>
  <w:num w:numId="11" w16cid:durableId="20854916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5746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97794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01827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18558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043223">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 w16cid:durableId="1074667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50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128070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62417581">
    <w:abstractNumId w:val="8"/>
  </w:num>
  <w:num w:numId="21" w16cid:durableId="799305813">
    <w:abstractNumId w:val="17"/>
  </w:num>
  <w:num w:numId="22" w16cid:durableId="426004332">
    <w:abstractNumId w:val="10"/>
  </w:num>
  <w:num w:numId="23" w16cid:durableId="648050683">
    <w:abstractNumId w:val="11"/>
  </w:num>
  <w:num w:numId="24" w16cid:durableId="2023194205">
    <w:abstractNumId w:val="14"/>
  </w:num>
  <w:num w:numId="25" w16cid:durableId="348608412">
    <w:abstractNumId w:val="12"/>
  </w:num>
  <w:num w:numId="26" w16cid:durableId="647905843">
    <w:abstractNumId w:val="15"/>
  </w:num>
  <w:num w:numId="27" w16cid:durableId="722018799">
    <w:abstractNumId w:val="18"/>
  </w:num>
  <w:num w:numId="28" w16cid:durableId="2018773388">
    <w:abstractNumId w:val="16"/>
  </w:num>
  <w:num w:numId="29" w16cid:durableId="783160769">
    <w:abstractNumId w:val="13"/>
  </w:num>
  <w:num w:numId="30" w16cid:durableId="1450735671">
    <w:abstractNumId w:val="9"/>
  </w:num>
  <w:num w:numId="31" w16cid:durableId="1302611836">
    <w:abstractNumId w:val="1"/>
  </w:num>
  <w:num w:numId="32" w16cid:durableId="1347050964">
    <w:abstractNumId w:val="2"/>
  </w:num>
  <w:num w:numId="33" w16cid:durableId="482552250">
    <w:abstractNumId w:val="0"/>
  </w:num>
</w:numbering>
</file>

<file path=word/people.xml><?xml version="1.0" encoding="utf-8"?>
<w15:people xmlns:mc="http://schemas.openxmlformats.org/markup-compatibility/2006" xmlns:w15="http://schemas.microsoft.com/office/word/2012/wordml" mc:Ignorable="w15">
  <w15:person w15:author="Deb Troendle-Scott">
    <w15:presenceInfo w15:providerId="None" w15:userId="Deb Troendle-Scott"/>
  </w15:person>
  <w15:person w15:author="Kelly Marjanovic">
    <w15:presenceInfo w15:providerId="AD" w15:userId="S::kelly.marjanovic@twu.ca::940decf0-7254-485d-aa73-72c9d03225a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revisionView w:markup="0"/>
  <w:trackRevisions w:val="tru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BD"/>
    <w:rsid w:val="0000D4F6"/>
    <w:rsid w:val="00011648"/>
    <w:rsid w:val="00015E50"/>
    <w:rsid w:val="00017D76"/>
    <w:rsid w:val="000228A2"/>
    <w:rsid w:val="00023527"/>
    <w:rsid w:val="00024BED"/>
    <w:rsid w:val="00027B25"/>
    <w:rsid w:val="000379E9"/>
    <w:rsid w:val="00053B0A"/>
    <w:rsid w:val="00057BF7"/>
    <w:rsid w:val="000600D3"/>
    <w:rsid w:val="00082B88"/>
    <w:rsid w:val="0008441C"/>
    <w:rsid w:val="00096B3D"/>
    <w:rsid w:val="000B1840"/>
    <w:rsid w:val="000C2E52"/>
    <w:rsid w:val="000D681A"/>
    <w:rsid w:val="000E0999"/>
    <w:rsid w:val="000F109D"/>
    <w:rsid w:val="000F47EC"/>
    <w:rsid w:val="00105F9A"/>
    <w:rsid w:val="00114A85"/>
    <w:rsid w:val="001218A9"/>
    <w:rsid w:val="00130D72"/>
    <w:rsid w:val="00132703"/>
    <w:rsid w:val="001355E9"/>
    <w:rsid w:val="00162053"/>
    <w:rsid w:val="001730DA"/>
    <w:rsid w:val="0017514E"/>
    <w:rsid w:val="00183E2F"/>
    <w:rsid w:val="001920D8"/>
    <w:rsid w:val="00193032"/>
    <w:rsid w:val="001A2C43"/>
    <w:rsid w:val="001A6FE8"/>
    <w:rsid w:val="001B06F3"/>
    <w:rsid w:val="001B1D0E"/>
    <w:rsid w:val="001C793D"/>
    <w:rsid w:val="001C7E2A"/>
    <w:rsid w:val="001C7EA0"/>
    <w:rsid w:val="001D2E80"/>
    <w:rsid w:val="001E19C0"/>
    <w:rsid w:val="001E1AD1"/>
    <w:rsid w:val="001E6E01"/>
    <w:rsid w:val="001F508C"/>
    <w:rsid w:val="001F7D4B"/>
    <w:rsid w:val="002070C3"/>
    <w:rsid w:val="00215D3E"/>
    <w:rsid w:val="00221D74"/>
    <w:rsid w:val="00224679"/>
    <w:rsid w:val="00232571"/>
    <w:rsid w:val="002364FD"/>
    <w:rsid w:val="002668C2"/>
    <w:rsid w:val="00270E7A"/>
    <w:rsid w:val="002712CE"/>
    <w:rsid w:val="00277057"/>
    <w:rsid w:val="002867D5"/>
    <w:rsid w:val="002908B2"/>
    <w:rsid w:val="00290F73"/>
    <w:rsid w:val="0029117E"/>
    <w:rsid w:val="00292F18"/>
    <w:rsid w:val="002940B0"/>
    <w:rsid w:val="002B08C5"/>
    <w:rsid w:val="002B5535"/>
    <w:rsid w:val="002B5E0C"/>
    <w:rsid w:val="002C0760"/>
    <w:rsid w:val="002C41A0"/>
    <w:rsid w:val="002F07D0"/>
    <w:rsid w:val="002F51A4"/>
    <w:rsid w:val="00326789"/>
    <w:rsid w:val="00345F67"/>
    <w:rsid w:val="00350502"/>
    <w:rsid w:val="003603DE"/>
    <w:rsid w:val="0037388D"/>
    <w:rsid w:val="0037415A"/>
    <w:rsid w:val="003742BE"/>
    <w:rsid w:val="00390DF5"/>
    <w:rsid w:val="0039109A"/>
    <w:rsid w:val="00395242"/>
    <w:rsid w:val="003A567C"/>
    <w:rsid w:val="003A60AE"/>
    <w:rsid w:val="003A7721"/>
    <w:rsid w:val="003B02EC"/>
    <w:rsid w:val="003C35AC"/>
    <w:rsid w:val="003D0320"/>
    <w:rsid w:val="003D0F43"/>
    <w:rsid w:val="003E14B2"/>
    <w:rsid w:val="00404A96"/>
    <w:rsid w:val="00404FBC"/>
    <w:rsid w:val="00407288"/>
    <w:rsid w:val="00416610"/>
    <w:rsid w:val="00422DE1"/>
    <w:rsid w:val="004246FE"/>
    <w:rsid w:val="00432278"/>
    <w:rsid w:val="00435862"/>
    <w:rsid w:val="0044313E"/>
    <w:rsid w:val="004444AA"/>
    <w:rsid w:val="00470AB4"/>
    <w:rsid w:val="00471072"/>
    <w:rsid w:val="004745C5"/>
    <w:rsid w:val="00484F05"/>
    <w:rsid w:val="004875BA"/>
    <w:rsid w:val="00495EF3"/>
    <w:rsid w:val="004A10DD"/>
    <w:rsid w:val="004B05C8"/>
    <w:rsid w:val="004B18D5"/>
    <w:rsid w:val="004B709C"/>
    <w:rsid w:val="004D4EEC"/>
    <w:rsid w:val="004D6D83"/>
    <w:rsid w:val="004E4C48"/>
    <w:rsid w:val="004F42B5"/>
    <w:rsid w:val="004F7D3A"/>
    <w:rsid w:val="00510E35"/>
    <w:rsid w:val="00520C04"/>
    <w:rsid w:val="005464D4"/>
    <w:rsid w:val="00554D24"/>
    <w:rsid w:val="00560163"/>
    <w:rsid w:val="00563598"/>
    <w:rsid w:val="005711CE"/>
    <w:rsid w:val="005720E9"/>
    <w:rsid w:val="005C394A"/>
    <w:rsid w:val="005C6BAD"/>
    <w:rsid w:val="005C7A27"/>
    <w:rsid w:val="005D2254"/>
    <w:rsid w:val="005D44AA"/>
    <w:rsid w:val="005E743B"/>
    <w:rsid w:val="005F0B9D"/>
    <w:rsid w:val="005F2F72"/>
    <w:rsid w:val="006008A7"/>
    <w:rsid w:val="00600FE2"/>
    <w:rsid w:val="00605545"/>
    <w:rsid w:val="0061017A"/>
    <w:rsid w:val="006146B1"/>
    <w:rsid w:val="00630841"/>
    <w:rsid w:val="0063588F"/>
    <w:rsid w:val="00644E9E"/>
    <w:rsid w:val="00645796"/>
    <w:rsid w:val="006500C9"/>
    <w:rsid w:val="00650CEC"/>
    <w:rsid w:val="0065150B"/>
    <w:rsid w:val="00655C6C"/>
    <w:rsid w:val="00672B1B"/>
    <w:rsid w:val="006822DB"/>
    <w:rsid w:val="0069269C"/>
    <w:rsid w:val="00696AD4"/>
    <w:rsid w:val="006A23FA"/>
    <w:rsid w:val="006A5882"/>
    <w:rsid w:val="006B1428"/>
    <w:rsid w:val="006D262F"/>
    <w:rsid w:val="006D4472"/>
    <w:rsid w:val="006E0E66"/>
    <w:rsid w:val="006E177D"/>
    <w:rsid w:val="006E513E"/>
    <w:rsid w:val="006E6299"/>
    <w:rsid w:val="006F67E4"/>
    <w:rsid w:val="00701AC8"/>
    <w:rsid w:val="0070605E"/>
    <w:rsid w:val="00710332"/>
    <w:rsid w:val="00712BC2"/>
    <w:rsid w:val="00714784"/>
    <w:rsid w:val="00720B96"/>
    <w:rsid w:val="00722113"/>
    <w:rsid w:val="00730AFC"/>
    <w:rsid w:val="007348F8"/>
    <w:rsid w:val="00736AAA"/>
    <w:rsid w:val="00741251"/>
    <w:rsid w:val="00742D91"/>
    <w:rsid w:val="00743879"/>
    <w:rsid w:val="007461EE"/>
    <w:rsid w:val="00771C6F"/>
    <w:rsid w:val="0078310A"/>
    <w:rsid w:val="007A36DC"/>
    <w:rsid w:val="007A765F"/>
    <w:rsid w:val="007C13A8"/>
    <w:rsid w:val="007C4A19"/>
    <w:rsid w:val="007C4D1B"/>
    <w:rsid w:val="007C78E5"/>
    <w:rsid w:val="007D5DD5"/>
    <w:rsid w:val="007E1971"/>
    <w:rsid w:val="008000ED"/>
    <w:rsid w:val="00815DB8"/>
    <w:rsid w:val="008225E5"/>
    <w:rsid w:val="008422F8"/>
    <w:rsid w:val="00847369"/>
    <w:rsid w:val="0085000E"/>
    <w:rsid w:val="00865D00"/>
    <w:rsid w:val="008774D5"/>
    <w:rsid w:val="008827A3"/>
    <w:rsid w:val="00885660"/>
    <w:rsid w:val="008A26E3"/>
    <w:rsid w:val="008C0777"/>
    <w:rsid w:val="008C3850"/>
    <w:rsid w:val="008E02D9"/>
    <w:rsid w:val="008F22BA"/>
    <w:rsid w:val="008F5608"/>
    <w:rsid w:val="008F6A26"/>
    <w:rsid w:val="00907217"/>
    <w:rsid w:val="009474A8"/>
    <w:rsid w:val="0095101C"/>
    <w:rsid w:val="00957DBB"/>
    <w:rsid w:val="00960690"/>
    <w:rsid w:val="0096552D"/>
    <w:rsid w:val="00976BC1"/>
    <w:rsid w:val="009835A7"/>
    <w:rsid w:val="00987D01"/>
    <w:rsid w:val="00996F54"/>
    <w:rsid w:val="009A1FF4"/>
    <w:rsid w:val="009C21FE"/>
    <w:rsid w:val="009D4F31"/>
    <w:rsid w:val="009D5C6B"/>
    <w:rsid w:val="009E3ADB"/>
    <w:rsid w:val="009F1DD9"/>
    <w:rsid w:val="009F30D9"/>
    <w:rsid w:val="00A02D78"/>
    <w:rsid w:val="00A26D6D"/>
    <w:rsid w:val="00A36799"/>
    <w:rsid w:val="00A524EC"/>
    <w:rsid w:val="00A632BD"/>
    <w:rsid w:val="00A63597"/>
    <w:rsid w:val="00A659B4"/>
    <w:rsid w:val="00A779C9"/>
    <w:rsid w:val="00A8196F"/>
    <w:rsid w:val="00A87E82"/>
    <w:rsid w:val="00AA239F"/>
    <w:rsid w:val="00AA26C7"/>
    <w:rsid w:val="00AD049B"/>
    <w:rsid w:val="00AD250B"/>
    <w:rsid w:val="00AD4F21"/>
    <w:rsid w:val="00AD7563"/>
    <w:rsid w:val="00AE3256"/>
    <w:rsid w:val="00AF49A6"/>
    <w:rsid w:val="00B002BF"/>
    <w:rsid w:val="00B06D0A"/>
    <w:rsid w:val="00B14A38"/>
    <w:rsid w:val="00B24EE1"/>
    <w:rsid w:val="00B51684"/>
    <w:rsid w:val="00B524F7"/>
    <w:rsid w:val="00B55143"/>
    <w:rsid w:val="00B55BE2"/>
    <w:rsid w:val="00B57B58"/>
    <w:rsid w:val="00B611EF"/>
    <w:rsid w:val="00B8289F"/>
    <w:rsid w:val="00BB241B"/>
    <w:rsid w:val="00BC0F8A"/>
    <w:rsid w:val="00BC335B"/>
    <w:rsid w:val="00C01E32"/>
    <w:rsid w:val="00C03A23"/>
    <w:rsid w:val="00C03FC8"/>
    <w:rsid w:val="00C0591F"/>
    <w:rsid w:val="00C1274D"/>
    <w:rsid w:val="00C13277"/>
    <w:rsid w:val="00C16F59"/>
    <w:rsid w:val="00C175FD"/>
    <w:rsid w:val="00C23AA8"/>
    <w:rsid w:val="00C24A22"/>
    <w:rsid w:val="00C309EC"/>
    <w:rsid w:val="00C40F0C"/>
    <w:rsid w:val="00C42369"/>
    <w:rsid w:val="00C55FCB"/>
    <w:rsid w:val="00C56390"/>
    <w:rsid w:val="00C62697"/>
    <w:rsid w:val="00C70813"/>
    <w:rsid w:val="00C73EAA"/>
    <w:rsid w:val="00C777EE"/>
    <w:rsid w:val="00C81FF3"/>
    <w:rsid w:val="00C856F8"/>
    <w:rsid w:val="00C90AA1"/>
    <w:rsid w:val="00C94228"/>
    <w:rsid w:val="00C97A66"/>
    <w:rsid w:val="00CA5973"/>
    <w:rsid w:val="00CB5B06"/>
    <w:rsid w:val="00CD2BF2"/>
    <w:rsid w:val="00CE7FE8"/>
    <w:rsid w:val="00CF3C9F"/>
    <w:rsid w:val="00CF4E36"/>
    <w:rsid w:val="00D01689"/>
    <w:rsid w:val="00D036CA"/>
    <w:rsid w:val="00D067AA"/>
    <w:rsid w:val="00D155A3"/>
    <w:rsid w:val="00D15630"/>
    <w:rsid w:val="00D305E7"/>
    <w:rsid w:val="00D4043F"/>
    <w:rsid w:val="00D40F77"/>
    <w:rsid w:val="00D508E6"/>
    <w:rsid w:val="00D64C83"/>
    <w:rsid w:val="00D75B34"/>
    <w:rsid w:val="00D836E5"/>
    <w:rsid w:val="00D86036"/>
    <w:rsid w:val="00D875AF"/>
    <w:rsid w:val="00D940B4"/>
    <w:rsid w:val="00DB1254"/>
    <w:rsid w:val="00DB71B5"/>
    <w:rsid w:val="00DC1DE2"/>
    <w:rsid w:val="00DC7D79"/>
    <w:rsid w:val="00DD0753"/>
    <w:rsid w:val="00DD64F9"/>
    <w:rsid w:val="00DE0D84"/>
    <w:rsid w:val="00DE42EA"/>
    <w:rsid w:val="00DE4485"/>
    <w:rsid w:val="00DF40EA"/>
    <w:rsid w:val="00DF43FC"/>
    <w:rsid w:val="00E12791"/>
    <w:rsid w:val="00E2718A"/>
    <w:rsid w:val="00E41656"/>
    <w:rsid w:val="00E42012"/>
    <w:rsid w:val="00E540CD"/>
    <w:rsid w:val="00E544D5"/>
    <w:rsid w:val="00E649DC"/>
    <w:rsid w:val="00E7166D"/>
    <w:rsid w:val="00E7693B"/>
    <w:rsid w:val="00E84A2C"/>
    <w:rsid w:val="00E9165C"/>
    <w:rsid w:val="00E9599C"/>
    <w:rsid w:val="00EA1053"/>
    <w:rsid w:val="00EA77C5"/>
    <w:rsid w:val="00EB0702"/>
    <w:rsid w:val="00EC4A4D"/>
    <w:rsid w:val="00EC7512"/>
    <w:rsid w:val="00ED0551"/>
    <w:rsid w:val="00ED78C3"/>
    <w:rsid w:val="00EE76CA"/>
    <w:rsid w:val="00EF12AF"/>
    <w:rsid w:val="00EF1701"/>
    <w:rsid w:val="00EF6608"/>
    <w:rsid w:val="00F02583"/>
    <w:rsid w:val="00F06527"/>
    <w:rsid w:val="00F34DC4"/>
    <w:rsid w:val="00F40664"/>
    <w:rsid w:val="00F42BD5"/>
    <w:rsid w:val="00F47F22"/>
    <w:rsid w:val="00F62B3A"/>
    <w:rsid w:val="00F6591F"/>
    <w:rsid w:val="00F84BBF"/>
    <w:rsid w:val="00F84BE2"/>
    <w:rsid w:val="00F94BDB"/>
    <w:rsid w:val="00F95B03"/>
    <w:rsid w:val="00FA4729"/>
    <w:rsid w:val="00FB0788"/>
    <w:rsid w:val="00FB3B2B"/>
    <w:rsid w:val="00FB60B4"/>
    <w:rsid w:val="00FD23AE"/>
    <w:rsid w:val="00FE0761"/>
    <w:rsid w:val="00FE1758"/>
    <w:rsid w:val="01EF7290"/>
    <w:rsid w:val="023F86F2"/>
    <w:rsid w:val="04D1F9AA"/>
    <w:rsid w:val="04FE6A10"/>
    <w:rsid w:val="08641D71"/>
    <w:rsid w:val="08BD37BD"/>
    <w:rsid w:val="08F883CE"/>
    <w:rsid w:val="0A9A7FA0"/>
    <w:rsid w:val="0B963DA7"/>
    <w:rsid w:val="0C6E7583"/>
    <w:rsid w:val="0CC064FF"/>
    <w:rsid w:val="0CF6FCEA"/>
    <w:rsid w:val="0D5BAF51"/>
    <w:rsid w:val="0EEF68F2"/>
    <w:rsid w:val="0F9AAFF3"/>
    <w:rsid w:val="128E650F"/>
    <w:rsid w:val="14A50332"/>
    <w:rsid w:val="168BC2BB"/>
    <w:rsid w:val="173C5878"/>
    <w:rsid w:val="184428FC"/>
    <w:rsid w:val="189C1FD7"/>
    <w:rsid w:val="18A60153"/>
    <w:rsid w:val="18AC4DBA"/>
    <w:rsid w:val="18CE29A2"/>
    <w:rsid w:val="1933C37B"/>
    <w:rsid w:val="19E69249"/>
    <w:rsid w:val="1B093D9E"/>
    <w:rsid w:val="1B32A4F1"/>
    <w:rsid w:val="1CCFD081"/>
    <w:rsid w:val="1D4E4830"/>
    <w:rsid w:val="1E17F123"/>
    <w:rsid w:val="1E229B58"/>
    <w:rsid w:val="1E70BF7A"/>
    <w:rsid w:val="1EDED08D"/>
    <w:rsid w:val="202D111A"/>
    <w:rsid w:val="20634A98"/>
    <w:rsid w:val="20AD7EEB"/>
    <w:rsid w:val="20E1C36D"/>
    <w:rsid w:val="227BD646"/>
    <w:rsid w:val="2305B1ED"/>
    <w:rsid w:val="2346AE65"/>
    <w:rsid w:val="234F6AC6"/>
    <w:rsid w:val="23AA4A3E"/>
    <w:rsid w:val="23AF6F25"/>
    <w:rsid w:val="23E545A7"/>
    <w:rsid w:val="23F5FA94"/>
    <w:rsid w:val="2403F786"/>
    <w:rsid w:val="24410FDC"/>
    <w:rsid w:val="24D032E5"/>
    <w:rsid w:val="252165B2"/>
    <w:rsid w:val="254EC8AA"/>
    <w:rsid w:val="265FF9CC"/>
    <w:rsid w:val="2663D6EF"/>
    <w:rsid w:val="285B607C"/>
    <w:rsid w:val="294D81B4"/>
    <w:rsid w:val="29BA487A"/>
    <w:rsid w:val="2A3E82E5"/>
    <w:rsid w:val="2AEC5BDE"/>
    <w:rsid w:val="2AF7C15C"/>
    <w:rsid w:val="2D144FDC"/>
    <w:rsid w:val="2DEF3ACE"/>
    <w:rsid w:val="2F4252B1"/>
    <w:rsid w:val="30CEA41C"/>
    <w:rsid w:val="31A49ED8"/>
    <w:rsid w:val="33C255EA"/>
    <w:rsid w:val="33E4F08E"/>
    <w:rsid w:val="34C3981F"/>
    <w:rsid w:val="357DE6C2"/>
    <w:rsid w:val="35EF42C0"/>
    <w:rsid w:val="36AB5B61"/>
    <w:rsid w:val="378F89D5"/>
    <w:rsid w:val="37A4C7EA"/>
    <w:rsid w:val="3819BCFC"/>
    <w:rsid w:val="38540C56"/>
    <w:rsid w:val="38C6E796"/>
    <w:rsid w:val="38D0E5B8"/>
    <w:rsid w:val="3998CCB3"/>
    <w:rsid w:val="3B329EED"/>
    <w:rsid w:val="3BA9B9D4"/>
    <w:rsid w:val="3BB92404"/>
    <w:rsid w:val="3C0FDD14"/>
    <w:rsid w:val="3D95CEEC"/>
    <w:rsid w:val="3EBEF2BD"/>
    <w:rsid w:val="3EE5CCBF"/>
    <w:rsid w:val="4158DE2F"/>
    <w:rsid w:val="4158FA73"/>
    <w:rsid w:val="41F73830"/>
    <w:rsid w:val="420E047A"/>
    <w:rsid w:val="42DFD7D2"/>
    <w:rsid w:val="45726CE1"/>
    <w:rsid w:val="4612667A"/>
    <w:rsid w:val="46CF6B48"/>
    <w:rsid w:val="47F5D26F"/>
    <w:rsid w:val="47F96DF2"/>
    <w:rsid w:val="49D502D7"/>
    <w:rsid w:val="49F1BF9E"/>
    <w:rsid w:val="4A0C3FAA"/>
    <w:rsid w:val="4AAC8530"/>
    <w:rsid w:val="4AC73718"/>
    <w:rsid w:val="4B574C70"/>
    <w:rsid w:val="4BDB0F8F"/>
    <w:rsid w:val="4CADADE6"/>
    <w:rsid w:val="4D5D4E7A"/>
    <w:rsid w:val="4DE0DD1F"/>
    <w:rsid w:val="4DF91B0E"/>
    <w:rsid w:val="4E4ADDCA"/>
    <w:rsid w:val="4F2C298B"/>
    <w:rsid w:val="5263E5A6"/>
    <w:rsid w:val="52DC4CFA"/>
    <w:rsid w:val="532BF4C7"/>
    <w:rsid w:val="534E8E67"/>
    <w:rsid w:val="53628ECF"/>
    <w:rsid w:val="55BFAB57"/>
    <w:rsid w:val="55CF5A0B"/>
    <w:rsid w:val="564DC6EF"/>
    <w:rsid w:val="56746C8A"/>
    <w:rsid w:val="5795F22D"/>
    <w:rsid w:val="59B91CDE"/>
    <w:rsid w:val="5A0FD02A"/>
    <w:rsid w:val="5A3F5E11"/>
    <w:rsid w:val="5A80A768"/>
    <w:rsid w:val="5B21EB4E"/>
    <w:rsid w:val="5C386690"/>
    <w:rsid w:val="5C390F93"/>
    <w:rsid w:val="5D6434A7"/>
    <w:rsid w:val="5F34DFCF"/>
    <w:rsid w:val="61087B03"/>
    <w:rsid w:val="6265E33A"/>
    <w:rsid w:val="62822D99"/>
    <w:rsid w:val="63266A1C"/>
    <w:rsid w:val="6383A499"/>
    <w:rsid w:val="64478A03"/>
    <w:rsid w:val="64D3FA9A"/>
    <w:rsid w:val="659BEE55"/>
    <w:rsid w:val="6748E067"/>
    <w:rsid w:val="68861895"/>
    <w:rsid w:val="69026799"/>
    <w:rsid w:val="6A140907"/>
    <w:rsid w:val="6AB42F68"/>
    <w:rsid w:val="6D9865DA"/>
    <w:rsid w:val="731D7133"/>
    <w:rsid w:val="73836F02"/>
    <w:rsid w:val="7418E397"/>
    <w:rsid w:val="7532FA96"/>
    <w:rsid w:val="76EBD0E7"/>
    <w:rsid w:val="7769B340"/>
    <w:rsid w:val="776C8543"/>
    <w:rsid w:val="7790373E"/>
    <w:rsid w:val="797E3F7C"/>
    <w:rsid w:val="7A77A0DC"/>
    <w:rsid w:val="7A79BD51"/>
    <w:rsid w:val="7B1E1AF9"/>
    <w:rsid w:val="7BC3F47F"/>
    <w:rsid w:val="7C07D41C"/>
    <w:rsid w:val="7CA469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D6745"/>
  <w15:chartTrackingRefBased/>
  <w15:docId w15:val="{83C85819-2C7D-664C-9419-E3550063060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semiHidden="1" w:unhideWhenUsed="1" w:qFormat="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9269C"/>
  </w:style>
  <w:style w:type="paragraph" w:styleId="Heading1">
    <w:name w:val="heading 1"/>
    <w:basedOn w:val="Normal"/>
    <w:next w:val="Normal"/>
    <w:link w:val="Heading1Char"/>
    <w:uiPriority w:val="9"/>
    <w:qFormat/>
    <w:rsid w:val="00A632BD"/>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2BD"/>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2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32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2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2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2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2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2BD"/>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632BD"/>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A632BD"/>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A632BD"/>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A632BD"/>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A632BD"/>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A632BD"/>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A632BD"/>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A632BD"/>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A632BD"/>
    <w:rPr>
      <w:rFonts w:eastAsiaTheme="majorEastAsia" w:cstheme="majorBidi"/>
      <w:color w:val="272727" w:themeColor="text1" w:themeTint="D8"/>
    </w:rPr>
  </w:style>
  <w:style w:type="paragraph" w:styleId="Title">
    <w:name w:val="Title"/>
    <w:basedOn w:val="Normal"/>
    <w:next w:val="Normal"/>
    <w:link w:val="TitleChar"/>
    <w:uiPriority w:val="10"/>
    <w:qFormat/>
    <w:rsid w:val="00A632BD"/>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632BD"/>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632BD"/>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A632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2BD"/>
    <w:pPr>
      <w:spacing w:before="160"/>
      <w:jc w:val="center"/>
    </w:pPr>
    <w:rPr>
      <w:i/>
      <w:iCs/>
      <w:color w:val="404040" w:themeColor="text1" w:themeTint="BF"/>
    </w:rPr>
  </w:style>
  <w:style w:type="character" w:styleId="QuoteChar" w:customStyle="1">
    <w:name w:val="Quote Char"/>
    <w:basedOn w:val="DefaultParagraphFont"/>
    <w:link w:val="Quote"/>
    <w:uiPriority w:val="29"/>
    <w:rsid w:val="00A632BD"/>
    <w:rPr>
      <w:i/>
      <w:iCs/>
      <w:color w:val="404040" w:themeColor="text1" w:themeTint="BF"/>
    </w:rPr>
  </w:style>
  <w:style w:type="paragraph" w:styleId="ListParagraph">
    <w:name w:val="List Paragraph"/>
    <w:basedOn w:val="Normal"/>
    <w:uiPriority w:val="34"/>
    <w:qFormat/>
    <w:rsid w:val="00A632BD"/>
    <w:pPr>
      <w:ind w:left="720"/>
      <w:contextualSpacing/>
    </w:pPr>
  </w:style>
  <w:style w:type="character" w:styleId="IntenseEmphasis">
    <w:name w:val="Intense Emphasis"/>
    <w:basedOn w:val="DefaultParagraphFont"/>
    <w:uiPriority w:val="21"/>
    <w:qFormat/>
    <w:rsid w:val="00A632BD"/>
    <w:rPr>
      <w:i/>
      <w:iCs/>
      <w:color w:val="0F4761" w:themeColor="accent1" w:themeShade="BF"/>
    </w:rPr>
  </w:style>
  <w:style w:type="paragraph" w:styleId="IntenseQuote">
    <w:name w:val="Intense Quote"/>
    <w:basedOn w:val="Normal"/>
    <w:next w:val="Normal"/>
    <w:link w:val="IntenseQuoteChar"/>
    <w:uiPriority w:val="30"/>
    <w:qFormat/>
    <w:rsid w:val="00A632BD"/>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A632BD"/>
    <w:rPr>
      <w:i/>
      <w:iCs/>
      <w:color w:val="0F4761" w:themeColor="accent1" w:themeShade="BF"/>
    </w:rPr>
  </w:style>
  <w:style w:type="character" w:styleId="IntenseReference">
    <w:name w:val="Intense Reference"/>
    <w:basedOn w:val="DefaultParagraphFont"/>
    <w:uiPriority w:val="32"/>
    <w:qFormat/>
    <w:rsid w:val="00A632BD"/>
    <w:rPr>
      <w:b/>
      <w:bCs/>
      <w:smallCaps/>
      <w:color w:val="0F4761" w:themeColor="accent1" w:themeShade="BF"/>
      <w:spacing w:val="5"/>
    </w:rPr>
  </w:style>
  <w:style w:type="paragraph" w:styleId="BodyText">
    <w:name w:val="Body Text"/>
    <w:basedOn w:val="Normal"/>
    <w:link w:val="BodyTextChar"/>
    <w:qFormat/>
    <w:rsid w:val="00A632BD"/>
    <w:pPr>
      <w:spacing w:before="180" w:after="180" w:line="240" w:lineRule="auto"/>
    </w:pPr>
    <w:rPr>
      <w:kern w:val="0"/>
      <w:lang w:val="en-US"/>
      <w14:ligatures w14:val="none"/>
    </w:rPr>
  </w:style>
  <w:style w:type="character" w:styleId="BodyTextChar" w:customStyle="1">
    <w:name w:val="Body Text Char"/>
    <w:basedOn w:val="DefaultParagraphFont"/>
    <w:link w:val="BodyText"/>
    <w:rsid w:val="00A632BD"/>
    <w:rPr>
      <w:kern w:val="0"/>
      <w:lang w:val="en-US"/>
      <w14:ligatures w14:val="none"/>
    </w:rPr>
  </w:style>
  <w:style w:type="paragraph" w:styleId="FirstParagraph" w:customStyle="1">
    <w:name w:val="First Paragraph"/>
    <w:basedOn w:val="BodyText"/>
    <w:next w:val="BodyText"/>
    <w:qFormat/>
    <w:rsid w:val="00A632BD"/>
  </w:style>
  <w:style w:type="paragraph" w:styleId="Compact" w:customStyle="1">
    <w:name w:val="Compact"/>
    <w:basedOn w:val="BodyText"/>
    <w:qFormat/>
    <w:rsid w:val="00A632BD"/>
    <w:pPr>
      <w:spacing w:before="36" w:after="36"/>
    </w:pPr>
  </w:style>
  <w:style w:type="paragraph" w:styleId="BlockText">
    <w:name w:val="Block Text"/>
    <w:basedOn w:val="BodyText"/>
    <w:next w:val="BodyText"/>
    <w:uiPriority w:val="9"/>
    <w:unhideWhenUsed/>
    <w:qFormat/>
    <w:rsid w:val="00A632BD"/>
    <w:pPr>
      <w:spacing w:before="100" w:after="100"/>
      <w:ind w:left="480" w:right="480"/>
    </w:pPr>
  </w:style>
  <w:style w:type="table" w:styleId="Table" w:customStyle="1">
    <w:name w:val="Table"/>
    <w:semiHidden/>
    <w:unhideWhenUsed/>
    <w:qFormat/>
    <w:rsid w:val="00A632BD"/>
    <w:pPr>
      <w:spacing w:after="200" w:line="240" w:lineRule="auto"/>
    </w:pPr>
    <w:rPr>
      <w:kern w:val="0"/>
      <w:sz w:val="20"/>
      <w:szCs w:val="20"/>
      <w:lang w:val="en-US" w:eastAsia="en-C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color="auto" w:sz="0" w:space="0"/>
        </w:tcBorders>
        <w:vAlign w:val="bottom"/>
      </w:tcPr>
    </w:tblStylePr>
  </w:style>
  <w:style w:type="paragraph" w:styleId="ImageCaption" w:customStyle="1">
    <w:name w:val="Image Caption"/>
    <w:basedOn w:val="Caption"/>
    <w:rsid w:val="00A632BD"/>
    <w:pPr>
      <w:spacing w:after="120"/>
    </w:pPr>
    <w:rPr>
      <w:iCs w:val="0"/>
      <w:color w:val="auto"/>
      <w:kern w:val="0"/>
      <w:sz w:val="24"/>
      <w:szCs w:val="24"/>
      <w:lang w:val="en-US"/>
      <w14:ligatures w14:val="none"/>
    </w:rPr>
  </w:style>
  <w:style w:type="character" w:styleId="VerbatimChar" w:customStyle="1">
    <w:name w:val="Verbatim Char"/>
    <w:basedOn w:val="DefaultParagraphFont"/>
    <w:link w:val="SourceCode"/>
    <w:rsid w:val="00A632BD"/>
    <w:rPr>
      <w:rFonts w:ascii="Consolas" w:hAnsi="Consolas"/>
      <w:sz w:val="22"/>
    </w:rPr>
  </w:style>
  <w:style w:type="character" w:styleId="Hyperlink">
    <w:name w:val="Hyperlink"/>
    <w:basedOn w:val="DefaultParagraphFont"/>
    <w:rsid w:val="00A632BD"/>
    <w:rPr>
      <w:color w:val="156082" w:themeColor="accent1"/>
    </w:rPr>
  </w:style>
  <w:style w:type="paragraph" w:styleId="SourceCode" w:customStyle="1">
    <w:name w:val="Source Code"/>
    <w:basedOn w:val="Normal"/>
    <w:link w:val="VerbatimChar"/>
    <w:rsid w:val="00A632BD"/>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A632BD"/>
    <w:pPr>
      <w:spacing w:after="200" w:line="240" w:lineRule="auto"/>
    </w:pPr>
    <w:rPr>
      <w:i/>
      <w:iCs/>
      <w:color w:val="0E2841" w:themeColor="text2"/>
      <w:sz w:val="18"/>
      <w:szCs w:val="18"/>
    </w:rPr>
  </w:style>
  <w:style w:type="paragraph" w:styleId="Revision">
    <w:name w:val="Revision"/>
    <w:hidden/>
    <w:uiPriority w:val="99"/>
    <w:semiHidden/>
    <w:rsid w:val="007C13A8"/>
    <w:pPr>
      <w:spacing w:after="0" w:line="240" w:lineRule="auto"/>
    </w:pPr>
  </w:style>
  <w:style w:type="character" w:styleId="FollowedHyperlink">
    <w:name w:val="FollowedHyperlink"/>
    <w:basedOn w:val="DefaultParagraphFont"/>
    <w:uiPriority w:val="99"/>
    <w:semiHidden/>
    <w:unhideWhenUsed/>
    <w:rsid w:val="00701AC8"/>
    <w:rPr>
      <w:color w:val="96607D" w:themeColor="followedHyperlink"/>
      <w:u w:val="single"/>
    </w:rPr>
  </w:style>
  <w:style w:type="character" w:styleId="UnresolvedMention">
    <w:name w:val="Unresolved Mention"/>
    <w:basedOn w:val="DefaultParagraphFont"/>
    <w:uiPriority w:val="99"/>
    <w:semiHidden/>
    <w:unhideWhenUsed/>
    <w:rsid w:val="004B05C8"/>
    <w:rPr>
      <w:color w:val="605E5C"/>
      <w:shd w:val="clear" w:color="auto" w:fill="E1DFDD"/>
    </w:rPr>
  </w:style>
  <w:style w:type="character" w:styleId="CommentReference">
    <w:name w:val="annotation reference"/>
    <w:basedOn w:val="DefaultParagraphFont"/>
    <w:uiPriority w:val="99"/>
    <w:semiHidden/>
    <w:unhideWhenUsed/>
    <w:rsid w:val="00432278"/>
    <w:rPr>
      <w:sz w:val="16"/>
      <w:szCs w:val="16"/>
    </w:rPr>
  </w:style>
  <w:style w:type="paragraph" w:styleId="CommentText">
    <w:name w:val="annotation text"/>
    <w:basedOn w:val="Normal"/>
    <w:link w:val="CommentTextChar"/>
    <w:uiPriority w:val="99"/>
    <w:unhideWhenUsed/>
    <w:rsid w:val="00432278"/>
    <w:pPr>
      <w:spacing w:line="240" w:lineRule="auto"/>
    </w:pPr>
    <w:rPr>
      <w:sz w:val="20"/>
      <w:szCs w:val="20"/>
    </w:rPr>
  </w:style>
  <w:style w:type="character" w:styleId="CommentTextChar" w:customStyle="1">
    <w:name w:val="Comment Text Char"/>
    <w:basedOn w:val="DefaultParagraphFont"/>
    <w:link w:val="CommentText"/>
    <w:uiPriority w:val="99"/>
    <w:rsid w:val="00432278"/>
    <w:rPr>
      <w:sz w:val="20"/>
      <w:szCs w:val="20"/>
    </w:rPr>
  </w:style>
  <w:style w:type="paragraph" w:styleId="CommentSubject">
    <w:name w:val="annotation subject"/>
    <w:basedOn w:val="CommentText"/>
    <w:next w:val="CommentText"/>
    <w:link w:val="CommentSubjectChar"/>
    <w:uiPriority w:val="99"/>
    <w:semiHidden/>
    <w:unhideWhenUsed/>
    <w:rsid w:val="00432278"/>
    <w:rPr>
      <w:b/>
      <w:bCs/>
    </w:rPr>
  </w:style>
  <w:style w:type="character" w:styleId="CommentSubjectChar" w:customStyle="1">
    <w:name w:val="Comment Subject Char"/>
    <w:basedOn w:val="CommentTextChar"/>
    <w:link w:val="CommentSubject"/>
    <w:uiPriority w:val="99"/>
    <w:semiHidden/>
    <w:rsid w:val="00432278"/>
    <w:rPr>
      <w:b/>
      <w:bCs/>
      <w:sz w:val="20"/>
      <w:szCs w:val="20"/>
    </w:rPr>
  </w:style>
  <w:style w:type="paragraph" w:styleId="Header">
    <w:name w:val="header"/>
    <w:basedOn w:val="Normal"/>
    <w:link w:val="HeaderChar"/>
    <w:uiPriority w:val="99"/>
    <w:unhideWhenUsed/>
    <w:rsid w:val="00105F9A"/>
    <w:pPr>
      <w:tabs>
        <w:tab w:val="center" w:pos="4680"/>
        <w:tab w:val="right" w:pos="9360"/>
      </w:tabs>
      <w:spacing w:after="0" w:line="240" w:lineRule="auto"/>
    </w:pPr>
  </w:style>
  <w:style w:type="character" w:styleId="HeaderChar" w:customStyle="1">
    <w:name w:val="Header Char"/>
    <w:basedOn w:val="DefaultParagraphFont"/>
    <w:link w:val="Header"/>
    <w:uiPriority w:val="99"/>
    <w:rsid w:val="00105F9A"/>
  </w:style>
  <w:style w:type="paragraph" w:styleId="Footer">
    <w:name w:val="footer"/>
    <w:basedOn w:val="Normal"/>
    <w:link w:val="FooterChar"/>
    <w:uiPriority w:val="99"/>
    <w:unhideWhenUsed/>
    <w:rsid w:val="00105F9A"/>
    <w:pPr>
      <w:tabs>
        <w:tab w:val="center" w:pos="4680"/>
        <w:tab w:val="right" w:pos="9360"/>
      </w:tabs>
      <w:spacing w:after="0" w:line="240" w:lineRule="auto"/>
    </w:pPr>
  </w:style>
  <w:style w:type="character" w:styleId="FooterChar" w:customStyle="1">
    <w:name w:val="Footer Char"/>
    <w:basedOn w:val="DefaultParagraphFont"/>
    <w:link w:val="Footer"/>
    <w:uiPriority w:val="99"/>
    <w:rsid w:val="00105F9A"/>
  </w:style>
  <w:style w:type="paragraph" w:styleId="ListBullet2">
    <w:name w:val="List Bullet 2"/>
    <w:basedOn w:val="Normal"/>
    <w:uiPriority w:val="99"/>
    <w:unhideWhenUsed/>
    <w:rsid w:val="0078310A"/>
    <w:pPr>
      <w:numPr>
        <w:numId w:val="31"/>
      </w:numPr>
      <w:contextualSpacing/>
    </w:pPr>
  </w:style>
  <w:style w:type="paragraph" w:styleId="ListBullet">
    <w:name w:val="List Bullet"/>
    <w:basedOn w:val="Normal"/>
    <w:uiPriority w:val="99"/>
    <w:unhideWhenUsed/>
    <w:rsid w:val="00C70813"/>
    <w:pPr>
      <w:numPr>
        <w:numId w:val="32"/>
      </w:numPr>
      <w:contextualSpacing/>
    </w:pPr>
  </w:style>
  <w:style w:type="paragraph" w:styleId="ListBullet3">
    <w:name w:val="List Bullet 3"/>
    <w:basedOn w:val="Normal"/>
    <w:uiPriority w:val="99"/>
    <w:unhideWhenUsed/>
    <w:rsid w:val="00F06527"/>
    <w:pPr>
      <w:numPr>
        <w:numId w:val="33"/>
      </w:numPr>
      <w:contextualSpacing/>
    </w:pPr>
  </w:style>
  <w:style w:type="paragraph" w:styleId="Bibliography">
    <w:name w:val="Bibliography"/>
    <w:basedOn w:val="Normal"/>
    <w:next w:val="Normal"/>
    <w:uiPriority w:val="37"/>
    <w:unhideWhenUsed/>
    <w:rsid w:val="001A2C43"/>
    <w:pPr>
      <w:spacing w:after="0" w:line="480" w:lineRule="auto"/>
      <w:ind w:left="720" w:hanging="720"/>
    </w:p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s>
</file>

<file path=word/tasks.xml><?xml version="1.0" encoding="utf-8"?>
<t:Tasks xmlns:t="http://schemas.microsoft.com/office/tasks/2019/documenttasks" xmlns:oel="http://schemas.microsoft.com/office/2019/extlst">
  <t:Task id="{50FB05A5-15AE-4A88-81B9-7F3DE49599A2}">
    <t:Anchor>
      <t:Comment id="997515836"/>
    </t:Anchor>
    <t:History>
      <t:Event id="{4A7C76D5-6296-4383-A7DF-81129030ADE8}" time="2024-09-06T20:27:05.538Z">
        <t:Attribution userId="S::kelly.marjanovic@twu.ca::940decf0-7254-485d-aa73-72c9d03225a2" userProvider="AD" userName="Kelly Marjanovic"/>
        <t:Anchor>
          <t:Comment id="997515836"/>
        </t:Anchor>
        <t:Create/>
      </t:Event>
      <t:Event id="{0AA57575-5A9F-43AE-A562-CE42DB8F4908}" time="2024-09-06T20:27:05.538Z">
        <t:Attribution userId="S::kelly.marjanovic@twu.ca::940decf0-7254-485d-aa73-72c9d03225a2" userProvider="AD" userName="Kelly Marjanovic"/>
        <t:Anchor>
          <t:Comment id="997515836"/>
        </t:Anchor>
        <t:Assign userId="S::Colin.Madland@twu.ca::3b6f138c-4d05-4aaf-a088-a97798495bfd" userProvider="AD" userName="Colin Madland"/>
      </t:Event>
      <t:Event id="{1095D007-FF90-42DF-A24C-314D4B26DFE3}" time="2024-09-06T20:27:05.538Z">
        <t:Attribution userId="S::kelly.marjanovic@twu.ca::940decf0-7254-485d-aa73-72c9d03225a2" userProvider="AD" userName="Kelly Marjanovic"/>
        <t:Anchor>
          <t:Comment id="997515836"/>
        </t:Anchor>
        <t:SetTitle title="@Colin Madland I'd suggest to delete video as it's now set to private - https://www.youtube-nocookie.com/embed/QTIZxc3BaGg"/>
      </t:Event>
    </t:History>
  </t:Task>
  <t:Task id="{385EA3A3-0078-4E60-A2E2-900BCD631D70}">
    <t:Anchor>
      <t:Comment id="1544474900"/>
    </t:Anchor>
    <t:History>
      <t:Event id="{D685EFD3-A162-4C4E-A752-A6D4FE0EA7CB}" time="2024-09-06T20:34:45.575Z">
        <t:Attribution userId="S::kelly.marjanovic@twu.ca::940decf0-7254-485d-aa73-72c9d03225a2" userProvider="AD" userName="Kelly Marjanovic"/>
        <t:Anchor>
          <t:Comment id="1544474900"/>
        </t:Anchor>
        <t:Create/>
      </t:Event>
      <t:Event id="{4D3B5F0B-6917-416F-A7F7-1C7ACF28E70B}" time="2024-09-06T20:34:45.575Z">
        <t:Attribution userId="S::kelly.marjanovic@twu.ca::940decf0-7254-485d-aa73-72c9d03225a2" userProvider="AD" userName="Kelly Marjanovic"/>
        <t:Anchor>
          <t:Comment id="1544474900"/>
        </t:Anchor>
        <t:Assign userId="S::Colin.Madland@twu.ca::3b6f138c-4d05-4aaf-a088-a97798495bfd" userProvider="AD" userName="Colin Madland"/>
      </t:Event>
      <t:Event id="{D1D39EAF-3287-4281-ACA6-A41012D50513}" time="2024-09-06T20:34:45.575Z">
        <t:Attribution userId="S::kelly.marjanovic@twu.ca::940decf0-7254-485d-aa73-72c9d03225a2" userProvider="AD" userName="Kelly Marjanovic"/>
        <t:Anchor>
          <t:Comment id="1544474900"/>
        </t:Anchor>
        <t:SetTitle title="@Colin Madland could we change this to 3? article, chapter, and website?"/>
      </t:Event>
    </t:History>
  </t:Task>
  <t:Task id="{930C5E60-8142-4C48-9E36-3BCAC7C6635B}">
    <t:Anchor>
      <t:Comment id="1590916577"/>
    </t:Anchor>
    <t:History>
      <t:Event id="{0D7CD8E0-7BCE-4274-A7F0-96F96F84EE11}" time="2024-09-06T20:54:41.378Z">
        <t:Attribution userId="S::kelly.marjanovic@twu.ca::940decf0-7254-485d-aa73-72c9d03225a2" userProvider="AD" userName="Kelly Marjanovic"/>
        <t:Anchor>
          <t:Comment id="2066007852"/>
        </t:Anchor>
        <t:Create/>
      </t:Event>
      <t:Event id="{46AFB28C-6AB4-4F19-B674-999DFBE9A440}" time="2024-09-06T20:54:41.378Z">
        <t:Attribution userId="S::kelly.marjanovic@twu.ca::940decf0-7254-485d-aa73-72c9d03225a2" userProvider="AD" userName="Kelly Marjanovic"/>
        <t:Anchor>
          <t:Comment id="2066007852"/>
        </t:Anchor>
        <t:Assign userId="S::Jeffrey.Snider@twu.ca::9d89909e-9d14-4ff5-a98d-91239214281b" userProvider="AD" userName="Jeffrey Snider"/>
      </t:Event>
      <t:Event id="{06664D74-9D78-498E-BEAD-FAADD1C4D729}" time="2024-09-06T20:54:41.378Z">
        <t:Attribution userId="S::kelly.marjanovic@twu.ca::940decf0-7254-485d-aa73-72c9d03225a2" userProvider="AD" userName="Kelly Marjanovic"/>
        <t:Anchor>
          <t:Comment id="2066007852"/>
        </t:Anchor>
        <t:SetTitle title="@Colin Madland @Chloe Chang @Jeffrey Snider same issue here.  The urls are showing https://libguides.twu.ca/oer; https://www.youtube.com/@litmaps; (links from previous sections in this unit)- but they are find in our live course: Is Wikipedia a …"/>
      </t:Event>
    </t:History>
  </t:Task>
  <t:Task id="{4AD6DDCD-78CA-43EC-9983-D539EC0BBECB}">
    <t:Anchor>
      <t:Comment id="1448834255"/>
    </t:Anchor>
    <t:History>
      <t:Event id="{559A3FBE-6065-4164-BE46-89950170A0C9}" time="2024-09-06T22:22:21.97Z">
        <t:Attribution userId="S::kelly.marjanovic@twu.ca::940decf0-7254-485d-aa73-72c9d03225a2" userProvider="AD" userName="Kelly Marjanovic"/>
        <t:Anchor>
          <t:Comment id="1448834255"/>
        </t:Anchor>
        <t:Create/>
      </t:Event>
      <t:Event id="{13366894-2EA4-44FF-9F27-532AB2041993}" time="2024-09-06T22:22:21.97Z">
        <t:Attribution userId="S::kelly.marjanovic@twu.ca::940decf0-7254-485d-aa73-72c9d03225a2" userProvider="AD" userName="Kelly Marjanovic"/>
        <t:Anchor>
          <t:Comment id="1448834255"/>
        </t:Anchor>
        <t:Assign userId="S::Colin.Madland@twu.ca::3b6f138c-4d05-4aaf-a088-a97798495bfd" userProvider="AD" userName="Colin Madland"/>
      </t:Event>
      <t:Event id="{3AA414F8-30EB-4042-B3B4-1D5AF009D45B}" time="2024-09-06T22:22:21.97Z">
        <t:Attribution userId="S::kelly.marjanovic@twu.ca::940decf0-7254-485d-aa73-72c9d03225a2" userProvider="AD" userName="Kelly Marjanovic"/>
        <t:Anchor>
          <t:Comment id="1448834255"/>
        </t:Anchor>
        <t:SetTitle title="@Colin Madland I think it's fine to keep it personal! accept or reject changes."/>
      </t:Event>
    </t:History>
  </t:Task>
  <t:Task id="{6226DE19-C13D-4EBE-B36A-59D351165CEB}">
    <t:Anchor>
      <t:Comment id="840340503"/>
    </t:Anchor>
    <t:History>
      <t:Event id="{9069FC70-1151-4D07-A29D-6408926C5113}" time="2024-09-06T22:36:20.812Z">
        <t:Attribution userId="S::kelly.marjanovic@twu.ca::940decf0-7254-485d-aa73-72c9d03225a2" userProvider="AD" userName="Kelly Marjanovic"/>
        <t:Anchor>
          <t:Comment id="840340503"/>
        </t:Anchor>
        <t:Create/>
      </t:Event>
      <t:Event id="{33D9AB54-7905-4AC7-B347-E419EBC2CCD1}" time="2024-09-06T22:36:20.812Z">
        <t:Attribution userId="S::kelly.marjanovic@twu.ca::940decf0-7254-485d-aa73-72c9d03225a2" userProvider="AD" userName="Kelly Marjanovic"/>
        <t:Anchor>
          <t:Comment id="840340503"/>
        </t:Anchor>
        <t:Assign userId="S::Colin.Madland@twu.ca::3b6f138c-4d05-4aaf-a088-a97798495bfd" userProvider="AD" userName="Colin Madland"/>
      </t:Event>
      <t:Event id="{301267B0-E918-49F4-AD94-3B99A03035AB}" time="2024-09-06T22:36:20.812Z">
        <t:Attribution userId="S::kelly.marjanovic@twu.ca::940decf0-7254-485d-aa73-72c9d03225a2" userProvider="AD" userName="Kelly Marjanovic"/>
        <t:Anchor>
          <t:Comment id="840340503"/>
        </t:Anchor>
        <t:SetTitle title="@Colin Madland what do you think about adding this?"/>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comments.xml.rels>&#65279;<?xml version="1.0" encoding="utf-8"?><Relationships xmlns="http://schemas.openxmlformats.org/package/2006/relationships"><Relationship Type="http://schemas.openxmlformats.org/officeDocument/2006/relationships/hyperlink" Target="https://www.youtube-nocookie.com/embed/QTIZxc3BaGg" TargetMode="External" Id="R5169e6ad1a564b7b" /><Relationship Type="http://schemas.openxmlformats.org/officeDocument/2006/relationships/hyperlink" Target="https://quickref.me/google-search.html)" TargetMode="External" Id="Rce5eb7c68cf441ec" /><Relationship Type="http://schemas.openxmlformats.org/officeDocument/2006/relationships/hyperlink" Target="https://doaj.org/" TargetMode="External" Id="R883c1098b6cf444b" /><Relationship Type="http://schemas.openxmlformats.org/officeDocument/2006/relationships/hyperlink" Target="https://www.youtube-nocookie.com/embed/ndvLm9MIfKA" TargetMode="External" Id="R270c3bc1e84f41f6" /><Relationship Type="http://schemas.openxmlformats.org/officeDocument/2006/relationships/hyperlink" Target="https://libguides.twu.ca/oer;" TargetMode="External" Id="Rde0907698b4d42ef" /><Relationship Type="http://schemas.openxmlformats.org/officeDocument/2006/relationships/hyperlink" Target="https://www.youtube.com/@litmaps;" TargetMode="External" Id="R228e38201a0c41b0" /><Relationship Type="http://schemas.openxmlformats.org/officeDocument/2006/relationships/hyperlink" Target="https://edtechmagazine.com/higher/article/2017/12/wikipedia-trustworthy-academic-resource-scientists-think-so" TargetMode="External" Id="Ra4509a6d7e0845d2" /><Relationship Type="http://schemas.openxmlformats.org/officeDocument/2006/relationships/hyperlink" Target="https://en.wikipedia.org/wiki/Reliability_of_Wikipedia" TargetMode="External" Id="R9f03fe0c438f4276" /><Relationship Type="http://schemas.openxmlformats.org/officeDocument/2006/relationships/hyperlink" Target="https://www.youtube.com/watch?v=sy9PVZAbSAQ" TargetMode="External" Id="Re24aa60171274813" /></Relationships>
</file>

<file path=word/_rels/document.xml.rels>&#65279;<?xml version="1.0" encoding="utf-8"?><Relationships xmlns="http://schemas.openxmlformats.org/package/2006/relationships"><Relationship Type="http://schemas.openxmlformats.org/officeDocument/2006/relationships/comments" Target="comments.xml" Id="rId13" /><Relationship Type="http://schemas.openxmlformats.org/officeDocument/2006/relationships/image" Target="media/image3.png" Id="rId18" /><Relationship Type="http://schemas.openxmlformats.org/officeDocument/2006/relationships/image" Target="media/image11.png" Id="rId26" /><Relationship Type="http://schemas.openxmlformats.org/officeDocument/2006/relationships/fontTable" Target="fontTable.xml" Id="rId39" /><Relationship Type="http://schemas.openxmlformats.org/officeDocument/2006/relationships/image" Target="media/image6.png" Id="rId21" /><Relationship Type="http://schemas.openxmlformats.org/officeDocument/2006/relationships/hyperlink" Target="https://www.youtube-nocookie.com/embed/ndvLm9MIfKA" TargetMode="External" Id="rId34" /><Relationship Type="http://schemas.openxmlformats.org/officeDocument/2006/relationships/settings" Target="settings.xml" Id="rId7" /><Relationship Type="http://schemas.openxmlformats.org/officeDocument/2006/relationships/customXml" Target="../customXml/item2.xml" Id="rId2" /><Relationship Type="http://schemas.microsoft.com/office/2018/08/relationships/commentsExtensible" Target="commentsExtensible.xml" Id="rId16" /><Relationship Type="http://schemas.openxmlformats.org/officeDocument/2006/relationships/image" Target="media/image5.png" Id="rId20" /><Relationship Type="http://schemas.openxmlformats.org/officeDocument/2006/relationships/image" Target="media/image14.png" Id="rId29" /><Relationship Type="http://schemas.openxmlformats.org/officeDocument/2006/relationships/theme" Target="theme/theme1.xml"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0.png" Id="rId37" /><Relationship Type="http://schemas.microsoft.com/office/2011/relationships/people" Target="people.xml" Id="rId40" /><Relationship Type="http://schemas.openxmlformats.org/officeDocument/2006/relationships/numbering" Target="numbering.xml" Id="rId5" /><Relationship Type="http://schemas.microsoft.com/office/2016/09/relationships/commentsIds" Target="commentsIds.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19.png" Id="rId36" /><Relationship Type="http://schemas.openxmlformats.org/officeDocument/2006/relationships/endnotes" Target="endnotes.xml" Id="rId10" /><Relationship Type="http://schemas.openxmlformats.org/officeDocument/2006/relationships/image" Target="media/image4.png" Id="rId19" /><Relationship Type="http://schemas.openxmlformats.org/officeDocument/2006/relationships/image" Target="media/image16.png" Id="rId31" /><Relationship Type="http://schemas.openxmlformats.org/officeDocument/2006/relationships/customXml" Target="../customXml/item4.xml" Id="rId4" /><Relationship Type="http://schemas.openxmlformats.org/officeDocument/2006/relationships/footnotes" Target="footnotes.xml" Id="rId9" /><Relationship Type="http://schemas.microsoft.com/office/2011/relationships/commentsExtended" Target="commentsExtended.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18.png" Id="rId35"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hyperlink" Target="https://www.youtube-nocookie.com/embed/lGeJCsNHBR4" TargetMode="External" Id="rId38" /><Relationship Type="http://schemas.microsoft.com/office/2019/05/relationships/documenttasks" Target="tasks.xml" Id="Rdc04c379658942c8" /><Relationship Type="http://schemas.openxmlformats.org/officeDocument/2006/relationships/hyperlink" Target="http://zotfile.com/" TargetMode="External" Id="Rfb24c4a495364bc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TaxCatchAll xmlns="c86c0f67-4c5d-441f-9bd8-74d90ef85cf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6" ma:contentTypeDescription="Create a new document." ma:contentTypeScope="" ma:versionID="f5eb08a2a74bde6c6084cef7a4534d2a">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c08355c22b2758f6a18049b30264c4e0"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830F96-FBB1-4FBF-8485-B01D7BE4AC8C}">
  <ds:schemaRefs>
    <ds:schemaRef ds:uri="http://schemas.openxmlformats.org/officeDocument/2006/bibliography"/>
  </ds:schemaRefs>
</ds:datastoreItem>
</file>

<file path=customXml/itemProps2.xml><?xml version="1.0" encoding="utf-8"?>
<ds:datastoreItem xmlns:ds="http://schemas.openxmlformats.org/officeDocument/2006/customXml" ds:itemID="{F06398A3-23BF-4699-B367-03B6C357B184}">
  <ds:schemaRefs>
    <ds:schemaRef ds:uri="http://schemas.microsoft.com/sharepoint/v3/contenttype/forms"/>
  </ds:schemaRefs>
</ds:datastoreItem>
</file>

<file path=customXml/itemProps3.xml><?xml version="1.0" encoding="utf-8"?>
<ds:datastoreItem xmlns:ds="http://schemas.openxmlformats.org/officeDocument/2006/customXml" ds:itemID="{40B39D8B-FFD9-4AA0-AC17-C0BACEB3DC64}">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customXml/itemProps4.xml><?xml version="1.0" encoding="utf-8"?>
<ds:datastoreItem xmlns:ds="http://schemas.openxmlformats.org/officeDocument/2006/customXml" ds:itemID="{9A283829-1DB3-4490-86B9-44483A5D0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Kelly Marjanovic</cp:lastModifiedBy>
  <cp:revision>19</cp:revision>
  <dcterms:created xsi:type="dcterms:W3CDTF">2024-08-01T04:55:00Z</dcterms:created>
  <dcterms:modified xsi:type="dcterms:W3CDTF">2024-09-06T22:44:50Z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ZOTERO_PREF_1">
    <vt:lpwstr>&lt;data data-version="3" zotero-version="6.0.36"&gt;&lt;session id="WTsB0xRM"/&gt;&lt;style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MediaServiceImageTags">
    <vt:lpwstr/>
  </property>
</Properties>
</file>