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asks.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body>
    <w:p w:rsidR="007E0747" w:rsidRDefault="00F33EB0" w14:paraId="4AE2210E" w14:textId="6D7D5E5B">
      <w:pPr>
        <w:pStyle w:val="Heading1"/>
      </w:pPr>
      <w:bookmarkStart w:name="connecting-ideas-for-learning" w:id="0"/>
      <w:r w:rsidR="00F33EB0">
        <w:rPr/>
        <w:t xml:space="preserve">Unit </w:t>
      </w:r>
      <w:r w:rsidR="007E0747">
        <w:rPr/>
        <w:t>3</w:t>
      </w:r>
      <w:r w:rsidR="00F33EB0">
        <w:rPr/>
        <w:t>:</w:t>
      </w:r>
      <w:r w:rsidR="007E0747">
        <w:rPr/>
        <w:t xml:space="preserve"> Connecting Ideas for Learning</w:t>
      </w:r>
    </w:p>
    <w:p w:rsidR="007E0747" w:rsidRDefault="007E0747" w14:paraId="4AE2210F" w14:textId="77777777">
      <w:pPr>
        <w:pStyle w:val="Heading2"/>
      </w:pPr>
      <w:bookmarkStart w:name="overview-2" w:id="4"/>
      <w:r>
        <w:t>Overview</w:t>
      </w:r>
    </w:p>
    <w:p w:rsidR="007E0747" w:rsidRDefault="007E0747" w14:paraId="4AE22110" w14:textId="14FCE8F8">
      <w:pPr>
        <w:pStyle w:val="FirstParagraph"/>
      </w:pPr>
      <w:r w:rsidR="007E0747">
        <w:rPr/>
        <w:t xml:space="preserve">Welcome to our third unit in </w:t>
      </w:r>
      <w:r w:rsidRPr="6405B9C0" w:rsidR="007E0747">
        <w:rPr>
          <w:i w:val="1"/>
          <w:iCs w:val="1"/>
        </w:rPr>
        <w:t>Learning with Technology</w:t>
      </w:r>
      <w:r w:rsidR="007E0747">
        <w:rPr/>
        <w:t>, where we explore the symbiotic relationship between technology and knowledge synthesis. In this unit</w:t>
      </w:r>
      <w:r w:rsidR="007E0747">
        <w:rPr/>
        <w:t xml:space="preserve"> we will unravel the intricacies of sense-making through hyperlinks and tags, discovering their pivotal roles in creating a cohesive web of information. You will delve into the transformative realm of digital note</w:t>
      </w:r>
      <w:r w:rsidR="007B0F7C">
        <w:rPr/>
        <w:t xml:space="preserve"> </w:t>
      </w:r>
      <w:r w:rsidR="007E0747">
        <w:rPr/>
        <w:t>taking, learning how to capture, organize, and review key ideas efficiently. As we progress</w:t>
      </w:r>
      <w:r w:rsidR="007E0747">
        <w:rPr/>
        <w:t xml:space="preserve"> we will unlock the potential of visual representations through concept maps, using digital tools to illustrate complex relationships and hierarchies that foster a deeper understanding of interconnected ideas. Moreover, </w:t>
      </w:r>
      <w:r w:rsidR="007E0747">
        <w:rPr/>
        <w:t>we’ll</w:t>
      </w:r>
      <w:r w:rsidR="007E0747">
        <w:rPr/>
        <w:t xml:space="preserve"> venture into a curated </w:t>
      </w:r>
      <w:r w:rsidR="007E0747">
        <w:rPr/>
        <w:t>selection</w:t>
      </w:r>
      <w:r w:rsidR="007E0747">
        <w:rPr/>
        <w:t xml:space="preserve"> of digital tools designed to support and augment the learning process, evaluating their benefits in catering to diverse learning styles and preferences. By the conclusion of this unit</w:t>
      </w:r>
      <w:r w:rsidR="007E0747">
        <w:rPr/>
        <w:t xml:space="preserve"> you will not only have mastered the art of connecting ideas through hyperlinks, tags, note</w:t>
      </w:r>
      <w:r w:rsidR="00EE4CB4">
        <w:rPr/>
        <w:t xml:space="preserve"> </w:t>
      </w:r>
      <w:r w:rsidR="007E0747">
        <w:rPr/>
        <w:t>taking, and concept maps, but you will also be equipped with a toolkit of digital resources to enrich your learning journey.</w:t>
      </w:r>
    </w:p>
    <w:p w:rsidR="007E0747" w:rsidRDefault="007E0747" w14:paraId="4AE22111" w14:textId="77777777">
      <w:pPr>
        <w:pStyle w:val="Heading3"/>
      </w:pPr>
      <w:bookmarkStart w:name="topics-2" w:id="12"/>
      <w:r>
        <w:t>Topics</w:t>
      </w:r>
    </w:p>
    <w:p w:rsidR="007E0747" w:rsidRDefault="007E0747" w14:paraId="4AE22112" w14:textId="77777777">
      <w:pPr>
        <w:pStyle w:val="FirstParagraph"/>
      </w:pPr>
      <w:r>
        <w:t>This unit is divided into the following topics:</w:t>
      </w:r>
    </w:p>
    <w:p w:rsidR="007E0747" w:rsidP="007E0747" w:rsidRDefault="007E0747" w14:paraId="4AE22113" w14:textId="794AF777">
      <w:pPr>
        <w:pStyle w:val="Compact"/>
        <w:numPr>
          <w:ilvl w:val="0"/>
          <w:numId w:val="1"/>
        </w:numPr>
        <w:rPr/>
      </w:pPr>
      <w:r w:rsidR="007E0747">
        <w:rPr/>
        <w:t xml:space="preserve">Sense-making through </w:t>
      </w:r>
      <w:r w:rsidR="00EE4CB4">
        <w:rPr/>
        <w:t>h</w:t>
      </w:r>
      <w:r w:rsidR="007E0747">
        <w:rPr/>
        <w:t>yperlinks</w:t>
      </w:r>
    </w:p>
    <w:p w:rsidR="007E0747" w:rsidP="007E0747" w:rsidRDefault="007E0747" w14:paraId="4AE22114" w14:textId="77BEC5B4">
      <w:pPr>
        <w:pStyle w:val="Compact"/>
        <w:numPr>
          <w:ilvl w:val="0"/>
          <w:numId w:val="1"/>
        </w:numPr>
        <w:rPr/>
      </w:pPr>
      <w:r w:rsidR="007E0747">
        <w:rPr/>
        <w:t xml:space="preserve">Sense-making through </w:t>
      </w:r>
      <w:r w:rsidR="00EE4CB4">
        <w:rPr/>
        <w:t>t</w:t>
      </w:r>
      <w:r w:rsidR="007E0747">
        <w:rPr/>
        <w:t>ags</w:t>
      </w:r>
    </w:p>
    <w:p w:rsidR="007E0747" w:rsidP="007E0747" w:rsidRDefault="007E0747" w14:paraId="4AE22115" w14:textId="0EBE7EEC">
      <w:pPr>
        <w:pStyle w:val="Compact"/>
        <w:numPr>
          <w:ilvl w:val="0"/>
          <w:numId w:val="1"/>
        </w:numPr>
        <w:rPr/>
      </w:pPr>
      <w:r w:rsidR="007E0747">
        <w:rPr/>
        <w:t>Note</w:t>
      </w:r>
      <w:r w:rsidR="00EE4CB4">
        <w:rPr/>
        <w:t xml:space="preserve"> t</w:t>
      </w:r>
      <w:r w:rsidR="007E0747">
        <w:rPr/>
        <w:t>aking</w:t>
      </w:r>
    </w:p>
    <w:p w:rsidR="007E0747" w:rsidP="007E0747" w:rsidRDefault="007E0747" w14:paraId="4AE22116" w14:textId="53D2A837">
      <w:pPr>
        <w:pStyle w:val="Compact"/>
        <w:numPr>
          <w:ilvl w:val="0"/>
          <w:numId w:val="1"/>
        </w:numPr>
        <w:rPr/>
      </w:pPr>
      <w:r w:rsidR="007E0747">
        <w:rPr/>
        <w:t xml:space="preserve">Concept </w:t>
      </w:r>
      <w:r w:rsidR="00EE4CB4">
        <w:rPr/>
        <w:t>m</w:t>
      </w:r>
      <w:r w:rsidR="007E0747">
        <w:rPr/>
        <w:t>aps</w:t>
      </w:r>
    </w:p>
    <w:p w:rsidR="007E0747" w:rsidP="007E0747" w:rsidRDefault="007E0747" w14:paraId="4AE22117" w14:textId="336E8E56">
      <w:pPr>
        <w:pStyle w:val="Compact"/>
        <w:numPr>
          <w:ilvl w:val="0"/>
          <w:numId w:val="1"/>
        </w:numPr>
        <w:rPr/>
      </w:pPr>
      <w:r w:rsidR="007E0747">
        <w:rPr/>
        <w:t xml:space="preserve">Digital </w:t>
      </w:r>
      <w:r w:rsidR="00EE4CB4">
        <w:rPr/>
        <w:t>t</w:t>
      </w:r>
      <w:r w:rsidR="007E0747">
        <w:rPr/>
        <w:t xml:space="preserve">ools to </w:t>
      </w:r>
      <w:r w:rsidR="00EE4CB4">
        <w:rPr/>
        <w:t>s</w:t>
      </w:r>
      <w:r w:rsidR="007E0747">
        <w:rPr/>
        <w:t xml:space="preserve">upport </w:t>
      </w:r>
      <w:r w:rsidR="00EE4CB4">
        <w:rPr/>
        <w:t>l</w:t>
      </w:r>
      <w:r w:rsidR="007E0747">
        <w:rPr/>
        <w:t>earning</w:t>
      </w:r>
    </w:p>
    <w:p w:rsidR="007E0747" w:rsidRDefault="007E0747" w14:paraId="4AE22118" w14:textId="77777777">
      <w:pPr>
        <w:pStyle w:val="Heading3"/>
      </w:pPr>
      <w:bookmarkStart w:name="learning-outcomes-2" w:id="27"/>
      <w:bookmarkEnd w:id="12"/>
      <w:r>
        <w:t>Learning Outcomes</w:t>
      </w:r>
    </w:p>
    <w:p w:rsidR="007E0747" w:rsidRDefault="007E0747" w14:paraId="4AE22119" w14:textId="6AE659BD">
      <w:pPr>
        <w:pStyle w:val="FirstParagraph"/>
      </w:pPr>
      <w:r w:rsidR="007E0747">
        <w:rPr/>
        <w:t>When you have completed this unit</w:t>
      </w:r>
      <w:r w:rsidR="007E0747">
        <w:rPr/>
        <w:t xml:space="preserve"> you </w:t>
      </w:r>
      <w:r w:rsidR="006F679D">
        <w:rPr/>
        <w:t xml:space="preserve">will </w:t>
      </w:r>
      <w:r w:rsidR="007E0747">
        <w:rPr/>
        <w:t>be able to</w:t>
      </w:r>
      <w:r w:rsidR="007E0747">
        <w:rPr/>
        <w:t>:</w:t>
      </w:r>
    </w:p>
    <w:p w:rsidR="007E0747" w:rsidP="007E0747" w:rsidRDefault="007E0747" w14:paraId="4AE2211A" w14:textId="790A2ACD">
      <w:pPr>
        <w:pStyle w:val="Compact"/>
        <w:numPr>
          <w:ilvl w:val="0"/>
          <w:numId w:val="2"/>
        </w:numPr>
        <w:rPr/>
      </w:pPr>
      <w:r w:rsidR="007E0747">
        <w:rPr/>
        <w:t>Build and customize technology</w:t>
      </w:r>
      <w:r w:rsidR="00926B82">
        <w:rPr/>
        <w:t xml:space="preserve"> </w:t>
      </w:r>
      <w:r w:rsidR="007E0747">
        <w:rPr/>
        <w:t>integrated workflows to enhance and enrich your learning journey</w:t>
      </w:r>
    </w:p>
    <w:p w:rsidR="007E0747" w:rsidP="007E0747" w:rsidRDefault="007E0747" w14:paraId="4AE2211B" w14:textId="61462223">
      <w:pPr>
        <w:pStyle w:val="Compact"/>
        <w:numPr>
          <w:ilvl w:val="0"/>
          <w:numId w:val="2"/>
        </w:numPr>
        <w:rPr/>
      </w:pPr>
      <w:r w:rsidR="007E0747">
        <w:rPr/>
        <w:t>Practice evaluative judgment to document your process of learning in complex domains of knowledge</w:t>
      </w:r>
    </w:p>
    <w:p w:rsidR="007E0747" w:rsidP="007E0747" w:rsidRDefault="007E0747" w14:paraId="4AE2211C" w14:textId="07B92CEE">
      <w:pPr>
        <w:pStyle w:val="Compact"/>
        <w:numPr>
          <w:ilvl w:val="0"/>
          <w:numId w:val="2"/>
        </w:numPr>
        <w:rPr/>
      </w:pPr>
      <w:r w:rsidR="007E0747">
        <w:rPr/>
        <w:t>Evaluate digital tools, platforms, and interactions based on ethical principles</w:t>
      </w:r>
    </w:p>
    <w:p w:rsidR="007E0747" w:rsidRDefault="007E0747" w14:paraId="4AE2211D" w14:textId="77777777">
      <w:pPr>
        <w:pStyle w:val="Heading3"/>
      </w:pPr>
      <w:bookmarkStart w:name="activity-checklist-2" w:id="37"/>
      <w:bookmarkEnd w:id="27"/>
      <w:r>
        <w:t>Activity Checklist</w:t>
      </w:r>
    </w:p>
    <w:p w:rsidR="007E0747" w:rsidRDefault="007E0747" w14:paraId="4AE2211E" w14:textId="77777777">
      <w:pPr>
        <w:pStyle w:val="FirstParagraph"/>
      </w:pPr>
      <w:r w:rsidR="007E0747">
        <w:rPr/>
        <w:t xml:space="preserve">Here is a checklist of learning activities you will </w:t>
      </w:r>
      <w:r w:rsidR="007E0747">
        <w:rPr/>
        <w:t>benefit</w:t>
      </w:r>
      <w:r w:rsidR="007E0747">
        <w:rPr/>
        <w:t xml:space="preserve"> from in completing this unit. You may find it useful for planning your work.</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7E0747" w:rsidTr="653B25A0" w14:paraId="4AE22125"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7E0747" w:rsidRDefault="007E0747" w14:paraId="4AE2211F" w14:textId="77777777">
            <w:pPr>
              <w:pStyle w:val="BodyText"/>
              <w:spacing w:before="16" w:after="64"/>
            </w:pPr>
          </w:p>
          <w:p w:rsidR="007E0747" w:rsidRDefault="007E0747" w14:paraId="4AE22120" w14:textId="77777777">
            <w:pPr>
              <w:pStyle w:val="BodyText"/>
              <w:spacing w:before="16"/>
            </w:pPr>
            <w:r>
              <w:rPr>
                <w:b/>
                <w:bCs/>
              </w:rPr>
              <w:t>Learning Activities</w:t>
            </w:r>
          </w:p>
          <w:p w:rsidR="007E0747" w:rsidP="007E0747" w:rsidRDefault="007E0747" w14:paraId="4AE22121" w14:textId="4B2540CC">
            <w:pPr>
              <w:pStyle w:val="Compact"/>
              <w:numPr>
                <w:ilvl w:val="0"/>
                <w:numId w:val="2"/>
              </w:numPr>
              <w:rPr/>
            </w:pPr>
            <w:r w:rsidR="007E0747">
              <w:rPr/>
              <w:t>Practice using links and tags to connect your ideas in Obsidian</w:t>
            </w:r>
          </w:p>
          <w:p w:rsidR="007E0747" w:rsidP="007E0747" w:rsidRDefault="007E0747" w14:paraId="4AE22122" w14:textId="42057216">
            <w:pPr>
              <w:pStyle w:val="Compact"/>
              <w:numPr>
                <w:ilvl w:val="0"/>
                <w:numId w:val="2"/>
              </w:numPr>
              <w:rPr/>
            </w:pPr>
            <w:r w:rsidR="007E0747">
              <w:rPr/>
              <w:t>Write a reflective post on your learning experiences</w:t>
            </w:r>
          </w:p>
          <w:p w:rsidR="007E0747" w:rsidP="007E0747" w:rsidRDefault="007E0747" w14:paraId="4AE22123" w14:textId="4CF7ACC7">
            <w:pPr>
              <w:pStyle w:val="Compact"/>
              <w:numPr>
                <w:ilvl w:val="0"/>
                <w:numId w:val="2"/>
              </w:numPr>
              <w:rPr/>
            </w:pPr>
            <w:r w:rsidR="007E0747">
              <w:rPr/>
              <w:t>Practice various note</w:t>
            </w:r>
            <w:r w:rsidR="00982834">
              <w:rPr/>
              <w:t xml:space="preserve"> </w:t>
            </w:r>
            <w:r w:rsidR="007E0747">
              <w:rPr/>
              <w:t>taking skills</w:t>
            </w:r>
          </w:p>
          <w:p w:rsidRPr="00F33EB0" w:rsidR="00503CB6" w:rsidP="00503CB6" w:rsidRDefault="00503CB6" w14:paraId="16D66833" w14:textId="77777777">
            <w:pPr>
              <w:pStyle w:val="BlockText"/>
              <w:rPr>
                <w:b w:val="1"/>
                <w:bCs w:val="1"/>
                <w:rPrChange w:author="" w16du:dateUtc="2024-08-20T10:38:00Z" w:id="266130636">
                  <w:rPr>
                    <w:i/>
                    <w:iCs/>
                  </w:rPr>
                </w:rPrChange>
              </w:rPr>
            </w:pPr>
            <w:r w:rsidRPr="6405B9C0" w:rsidR="00503CB6">
              <w:rPr>
                <w:b w:val="1"/>
                <w:bCs w:val="1"/>
              </w:rPr>
              <w:t>Notes:</w:t>
            </w:r>
          </w:p>
          <w:p w:rsidRPr="00503CB6" w:rsidR="00503CB6" w:rsidP="6405B9C0" w:rsidRDefault="00503CB6" w14:paraId="3A683D87" w14:textId="77777777">
            <w:pPr>
              <w:pStyle w:val="BlockText"/>
              <w:rPr>
                <w:i w:val="1"/>
                <w:iCs w:val="1"/>
              </w:rPr>
            </w:pPr>
            <w:r w:rsidRPr="6405B9C0" w:rsidR="00503CB6">
              <w:rPr>
                <w:i w:val="1"/>
                <w:iCs w:val="1"/>
              </w:rPr>
              <w:t>•</w:t>
            </w:r>
            <w:r>
              <w:tab/>
            </w:r>
            <w:r w:rsidRPr="6405B9C0" w:rsidR="00503CB6">
              <w:rPr>
                <w:i w:val="1"/>
                <w:iCs w:val="1"/>
              </w:rPr>
              <w:t>You will be directed to complete these activities as they come up in the unit.</w:t>
            </w:r>
          </w:p>
          <w:p w:rsidRPr="00503CB6" w:rsidR="00503CB6" w:rsidP="6405B9C0" w:rsidRDefault="00503CB6" w14:paraId="4C0D2515" w14:textId="77777777">
            <w:pPr>
              <w:pStyle w:val="BlockText"/>
              <w:rPr>
                <w:i w:val="1"/>
                <w:iCs w:val="1"/>
              </w:rPr>
            </w:pPr>
            <w:r w:rsidRPr="6405B9C0" w:rsidR="00503CB6">
              <w:rPr>
                <w:i w:val="1"/>
                <w:iCs w:val="1"/>
              </w:rPr>
              <w:t>•</w:t>
            </w:r>
            <w:r>
              <w:tab/>
            </w:r>
            <w:r w:rsidRPr="6405B9C0" w:rsidR="00503CB6">
              <w:rPr>
                <w:i w:val="1"/>
                <w:iCs w:val="1"/>
              </w:rPr>
              <w:t>The learning activities in this course are designed to prepare you for the graded assignments in this course. You are strongly encouraged to complete them.</w:t>
            </w:r>
          </w:p>
          <w:p w:rsidR="007E0747" w:rsidP="653B25A0" w:rsidRDefault="00503CB6" w14:paraId="4AE22124" w14:textId="52174921">
            <w:pPr>
              <w:pStyle w:val="BlockText"/>
              <w:rPr>
                <w:i w:val="1"/>
                <w:iCs w:val="1"/>
              </w:rPr>
            </w:pPr>
          </w:p>
        </w:tc>
      </w:tr>
    </w:tbl>
    <w:p w:rsidR="007E0747" w:rsidRDefault="007E0747" w14:paraId="4AE22126" w14:textId="77777777">
      <w:pPr>
        <w:pStyle w:val="FirstParagraph"/>
      </w:pPr>
      <w:r>
        <w:t xml:space="preserve"> </w:t>
      </w:r>
    </w:p>
    <w:tbl>
      <w:tblPr>
        <w:tblStyle w:val="Table"/>
        <w:tblW w:w="0" w:type="auto"/>
        <w:tblInd w:w="164" w:type="dxa"/>
        <w:tblBorders>
          <w:left w:val="single" w:color="0758E5" w:sz="24" w:space="0"/>
        </w:tblBorders>
        <w:tblCellMar>
          <w:left w:w="0" w:type="dxa"/>
          <w:right w:w="0" w:type="dxa"/>
        </w:tblCellMar>
        <w:tblLook w:val="0000" w:firstRow="0" w:lastRow="0" w:firstColumn="0" w:lastColumn="0" w:noHBand="0" w:noVBand="0"/>
      </w:tblPr>
      <w:tblGrid>
        <w:gridCol w:w="7455"/>
      </w:tblGrid>
      <w:tr w:rsidR="007E0747" w:rsidTr="00C326C9" w14:paraId="4AE2212A" w14:textId="77777777">
        <w:trPr>
          <w:cantSplit/>
        </w:trPr>
        <w:tc>
          <w:tcPr>
            <w:tcW w:w="0" w:type="auto"/>
            <w:tcMar>
              <w:left w:w="144" w:type="dxa"/>
            </w:tcMar>
          </w:tcPr>
          <w:p w:rsidR="007E0747" w:rsidRDefault="007E0747" w14:paraId="4AE22127" w14:textId="77777777">
            <w:pPr>
              <w:pStyle w:val="BodyText"/>
              <w:spacing w:before="16" w:after="64"/>
            </w:pPr>
          </w:p>
          <w:p w:rsidR="007E0747" w:rsidRDefault="007E0747" w14:paraId="4AE22128" w14:textId="77777777">
            <w:pPr>
              <w:pStyle w:val="BodyText"/>
              <w:spacing w:before="16"/>
            </w:pPr>
            <w:r>
              <w:rPr>
                <w:b/>
                <w:bCs/>
              </w:rPr>
              <w:t>Assessment</w:t>
            </w:r>
          </w:p>
          <w:p w:rsidR="007E0747" w:rsidP="007E0747" w:rsidRDefault="007E0747" w14:paraId="4AE22129" w14:textId="77777777">
            <w:pPr>
              <w:pStyle w:val="Compact"/>
              <w:numPr>
                <w:ilvl w:val="0"/>
                <w:numId w:val="2"/>
              </w:numPr>
            </w:pPr>
            <w:r>
              <w:t>See the Assessment section in Moodle for assignment details and due dates.</w:t>
            </w:r>
          </w:p>
        </w:tc>
      </w:tr>
    </w:tbl>
    <w:p w:rsidR="007E0747" w:rsidRDefault="007E0747" w14:paraId="4AE2212B" w14:textId="77777777">
      <w:pPr>
        <w:pStyle w:val="Heading3"/>
      </w:pPr>
      <w:bookmarkStart w:name="resources-2" w:id="56"/>
      <w:bookmarkEnd w:id="37"/>
      <w:r>
        <w:t>Resources</w:t>
      </w:r>
    </w:p>
    <w:p w:rsidR="007E0747" w:rsidP="007E0747" w:rsidRDefault="007E0747" w14:paraId="4AE2212C" w14:textId="77777777">
      <w:pPr>
        <w:pStyle w:val="Compact"/>
        <w:numPr>
          <w:ilvl w:val="0"/>
          <w:numId w:val="2"/>
        </w:numPr>
        <w:rPr/>
      </w:pPr>
      <w:r w:rsidR="007E0747">
        <w:rPr/>
        <w:t>All resources will be provided online in the unit.</w:t>
      </w:r>
    </w:p>
    <w:p w:rsidR="00B70AD4" w:rsidP="00B70AD4" w:rsidRDefault="00B70AD4" w14:paraId="023F2F1A" w14:textId="77777777">
      <w:pPr>
        <w:pStyle w:val="Compact"/>
      </w:pPr>
    </w:p>
    <w:p w:rsidRPr="00B70AD4" w:rsidR="00B70AD4" w:rsidDel="00B70AD4" w:rsidP="61FD95C5" w:rsidRDefault="00B70AD4" w14:paraId="6EC8CB33" w14:textId="3BCC5948">
      <w:pPr>
        <w:pStyle w:val="Compact"/>
        <w:rPr>
          <w:del w:author="Deb Troendle-Scott" w:date="2024-08-18T12:35:00Z" w16du:dateUtc="2024-08-18T04:35:00Z" w:id="2108423981"/>
          <w:i w:val="1"/>
          <w:iCs w:val="1"/>
          <w:rPrChange w:author="Deb Troendle-Scott" w:date="2024-08-18T12:35:00Z" w16du:dateUtc="2024-08-18T04:35:00Z" w:id="1256654153">
            <w:rPr>
              <w:del w:author="Deb Troendle-Scott" w:date="2024-08-18T12:35:00Z" w16du:dateUtc="2024-08-18T04:35:00Z" w:id="895775075"/>
            </w:rPr>
          </w:rPrChange>
        </w:rPr>
        <w:pPrChange w:author="Deb Troendle-Scott" w:date="2024-08-18T12:35:00Z" w16du:dateUtc="2024-08-18T04:35:00Z" w:id="62">
          <w:pPr>
            <w:pStyle w:val="Compact"/>
            <w:numPr>
              <w:ilvl w:val="0"/>
              <w:numId w:val="2"/>
            </w:numPr>
            <w:ind w:left="720" w:hanging="360"/>
          </w:pPr>
        </w:pPrChange>
      </w:pPr>
      <w:commentRangeStart w:id="1838694075"/>
      <w:del w:author="Kelly Marjanovic" w:date="2024-09-06T22:48:46.531Z" w:id="829775360">
        <w:r w:rsidDel="00B70AD4">
          <w:delText xml:space="preserve">To begin the unit, watch: </w:delText>
        </w:r>
      </w:del>
    </w:p>
    <w:p w:rsidR="007E0747" w:rsidP="61FD95C5" w:rsidRDefault="000A3E2C" w14:paraId="4AE2212D" w14:textId="2E416E13">
      <w:pPr>
        <w:pStyle w:val="Compact"/>
        <w:rPr>
          <w:del w:author="Kelly Marjanovic" w:date="2024-09-06T22:48:46.528Z" w16du:dateUtc="2024-09-06T22:48:46.528Z" w:id="370876113"/>
          <w:rFonts w:ascii="Aptos" w:hAnsi="Aptos"/>
        </w:rPr>
        <w:pPrChange w:author="Deb Troendle-Scott" w:date="2024-08-18T12:35:00Z" w16du:dateUtc="2024-08-18T04:35:00Z" w:id="64">
          <w:pPr>
            <w:pStyle w:val="FirstParagraph"/>
          </w:pPr>
        </w:pPrChange>
      </w:pPr>
      <w:del w:author="Kelly Marjanovic" w:date="2024-09-06T22:48:46.529Z" w:id="865528609">
        <w:r>
          <w:fldChar w:fldCharType="begin"/>
        </w:r>
        <w:r>
          <w:delInstrText xml:space="preserve">HYPERLINK "https://www.youtube-nocookie.com/embed/TQXMl4GycD0" </w:delInstrText>
        </w:r>
        <w:r>
          <w:fldChar w:fldCharType="separate"/>
        </w:r>
        <w:r/>
      </w:del>
      <w:r w:rsidRPr="00B70AD4">
        <w:rPr>
          <w:i/>
          <w:iCs/>
        </w:rPr>
        <w:fldChar w:fldCharType="begin"/>
      </w:r>
      <w:r w:rsidR="00FC18AE">
        <w:rPr>
          <w:i/>
          <w:iCs/>
        </w:rPr>
        <w:instrText xml:space="preserve">HYPERLINK "https://www.youtube-nocookie.com/embed/TQXMl4GycD0" \h </w:instrText>
      </w:r>
      <w:r w:rsidRPr="00FF12A7">
        <w:rPr>
          <w:i/>
          <w:iCs/>
        </w:rPr>
      </w:r>
      <w:r w:rsidRPr="00B70AD4">
        <w:rPr>
          <w:i/>
          <w:iCs/>
        </w:rPr>
        <w:fldChar w:fldCharType="separate"/>
      </w:r>
      <w:del w:author="Deb Troendle-Scott" w:date="2024-08-18T12:35:00Z" w16du:dateUtc="2024-08-18T04:35:00Z" w:id="619889516">
        <w:r w:rsidRPr="61FD95C5" w:rsidDel="007E0747">
          <w:rPr>
            <w:rStyle w:val="Hyperlink"/>
            <w:i w:val="1"/>
            <w:iCs w:val="1"/>
            <w:rPrChange w:author="Deb Troendle-Scott" w:date="2024-08-18T12:35:00Z" w:id="742677836">
              <w:rPr>
                <w:rStyle w:val="Hyperlink"/>
                <w:highlight w:val="yellow"/>
              </w:rPr>
            </w:rPrChange>
          </w:rPr>
          <w:delText>watch</w:delText>
        </w:r>
      </w:del>
      <w:del w:author="Kelly Marjanovic" w:date="2024-09-06T22:48:46.53Z" w16du:dateUtc="2024-08-18T04:35:00Z" w:id="1259407015">
        <w:r w:rsidRPr="61FD95C5" w:rsidDel="007E0747">
          <w:rPr>
            <w:rStyle w:val="Hyperlink"/>
            <w:i w:val="1"/>
            <w:iCs w:val="1"/>
            <w:rPrChange w:author="Deb Troendle-Scott" w:date="2024-08-18T12:35:00Z" w:id="1480289071">
              <w:rPr>
                <w:rStyle w:val="Hyperlink"/>
              </w:rPr>
            </w:rPrChange>
          </w:rPr>
          <w:delText>: Stop Studying. Start Learning | Justin Sung | TEDxUOA</w:delText>
        </w:r>
      </w:del>
      <w:ins w:author="Deb Troendle-Scott" w:date="2024-08-18T12:35:00Z" w:id="233081667">
        <w:del w:author="Kelly Marjanovic" w:date="2024-09-06T22:48:46.531Z" w:id="937410509">
          <w:r w:rsidRPr="61FD95C5" w:rsidDel="00B70AD4">
            <w:rPr>
              <w:rStyle w:val="Hyperlink"/>
              <w:i w:val="1"/>
              <w:iCs w:val="1"/>
              <w:rPrChange w:author="Deb Troendle-Scott" w:date="2024-08-18T12:35:00Z" w:id="1070507264">
                <w:rPr>
                  <w:rStyle w:val="Hyperlink"/>
                </w:rPr>
              </w:rPrChange>
            </w:rPr>
            <w:delText>Stop Studying. Start Learning</w:delText>
          </w:r>
        </w:del>
      </w:ins>
      <w:r w:rsidRPr="00B70AD4">
        <w:rPr>
          <w:rStyle w:val="Hyperlink"/>
          <w:i/>
          <w:iCs/>
        </w:rPr>
        <w:fldChar w:fldCharType="end"/>
      </w:r>
      <w:del w:author="Kelly Marjanovic" w:date="2024-09-06T22:48:46.529Z" w:id="1849611413">
        <w:r>
          <w:fldChar w:fldCharType="end"/>
        </w:r>
      </w:del>
      <w:ins w:author="Deb Troendle-Scott" w:date="2024-08-18T12:35:00Z" w:id="960779976">
        <w:del w:author="Kelly Marjanovic" w:date="2024-09-06T22:48:46.531Z" w:id="1998308552">
          <w:r w:rsidRPr="61FD95C5" w:rsidDel="00B70AD4">
            <w:rPr>
              <w:rStyle w:val="Hyperlink"/>
            </w:rPr>
            <w:delText xml:space="preserve">. </w:delText>
          </w:r>
        </w:del>
      </w:ins>
      <w:r w:rsidR="00B70AD4">
        <w:rPr>
          <w:rStyle w:val="Hyperlink"/>
        </w:rPr>
        <w:fldChar w:fldCharType="begin"/>
      </w:r>
      <w:r w:rsidR="00972E86">
        <w:rPr>
          <w:rStyle w:val="Hyperlink"/>
        </w:rPr>
        <w:instrText xml:space="preserve"> ADDIN ZOTERO_ITEM CSL_CITATION {"citationID":"gPV1SzqH","properties":{"formattedCitation":"(2022)","plainCitation":"(2022)","noteIndex":0},"citationItems":[{"id":600,"uris":["http://zotero.org/users/14693029/items/4MHKJJAY"],"itemData":{"id":600,"type":"motion_picture","abstract":"Ever wondered why conventional approaches to learning and revision don’t seem to be working? Dr Justin Sung will explain how some research-backed alternatives can completely transform the learning experience. Dr Justin Sung is a former medical doctor, research author, and certified teacher turned learning-coach. Over the last 10 years, he has taught his research-based, highly practical techniques to over 10,000 students and professionals from 120 countries. He is the co-founder of iCanStudy and is passionate about giving people the skills to take control of their learning to achieve better results with less stress. This talk was given at a TEDx event using the TED conference format but independently organized by a local community. Learn more at https://www.ted.com/tedx","collection-title":"TEDxTalks","medium":"Video","note":"author: Sung || Justin","publisher":"YouTube","source":"YouTube","title":"Stop studying. Start learning","URL":"https://www.youtube.com/watch?v=TQXMl4GycD0","accessed":{"date-parts":[["2024",8,18]]},"issued":{"date-parts":[["2022",12,7]]}},"label":"page","suppress-author":true}],"schema":"https://github.com/citation-style-language/schema/raw/master/csl-citation.json"} </w:instrText>
      </w:r>
      <w:r w:rsidR="00B70AD4">
        <w:rPr>
          <w:rStyle w:val="Hyperlink"/>
        </w:rPr>
        <w:fldChar w:fldCharType="separate"/>
      </w:r>
      <w:del w:author="Kelly Marjanovic" w:date="2024-09-06T22:48:46.531Z" w:id="1303995479">
        <w:r w:rsidRPr="61FD95C5" w:rsidDel="001944F4">
          <w:rPr>
            <w:rFonts w:ascii="Aptos" w:hAnsi="Aptos"/>
          </w:rPr>
          <w:delText>(2022)</w:delText>
        </w:r>
      </w:del>
      <w:r w:rsidR="00B70AD4">
        <w:rPr>
          <w:rStyle w:val="Hyperlink"/>
        </w:rPr>
        <w:fldChar w:fldCharType="end"/>
      </w:r>
    </w:p>
    <w:p w:rsidR="007E0747" w:rsidP="61FD95C5" w:rsidRDefault="00FF12A7" w14:paraId="4AE2212E" w14:textId="77777777">
      <w:pPr>
        <w:pStyle w:val="BodyText"/>
        <w:rPr>
          <w:del w:author="Kelly Marjanovic" w:date="2024-09-06T22:48:46.526Z" w16du:dateUtc="2024-09-06T22:48:46.526Z" w:id="781359550"/>
          <w:rStyle w:val="Hyperlink"/>
        </w:rPr>
      </w:pPr>
      <w:del w:author="Kelly Marjanovic" w:date="2024-09-06T22:48:46.527Z" w:id="1339573247">
        <w:r>
          <w:fldChar w:fldCharType="begin"/>
        </w:r>
        <w:r>
          <w:delInstrText xml:space="preserve">HYPERLINK "https://www.youtube-nocookie.com/embed/TQXMl4GycD0" </w:delInstrText>
        </w:r>
        <w:r>
          <w:fldChar w:fldCharType="separate"/>
        </w:r>
        <w:r/>
      </w:del>
      <w:del w:author="Kelly Marjanovic" w:date="2024-09-06T22:48:46.528Z" w:id="919203733">
        <w:r w:rsidRPr="61FD95C5" w:rsidDel="007E0747">
          <w:rPr>
            <w:rStyle w:val="Hyperlink"/>
          </w:rPr>
          <w:delText>https://www.youtube-nocookie.com/embed/TQXMl4GycD0</w:delText>
        </w:r>
      </w:del>
      <w:del w:author="Kelly Marjanovic" w:date="2024-09-06T22:48:46.527Z" w:id="9771640">
        <w:r>
          <w:fldChar w:fldCharType="end"/>
        </w:r>
      </w:del>
      <w:commentRangeEnd w:id="1838694075"/>
      <w:r>
        <w:rPr>
          <w:rStyle w:val="CommentReference"/>
        </w:rPr>
        <w:commentReference w:id="1838694075"/>
      </w:r>
    </w:p>
    <w:p w:rsidR="007E0747" w:rsidRDefault="007E0747" w14:paraId="4AE2212F" w14:textId="0427A0B2">
      <w:pPr>
        <w:pStyle w:val="Heading2"/>
      </w:pPr>
      <w:bookmarkStart w:name="sense-making-through-hyperlinks" w:id="74"/>
      <w:bookmarkEnd w:id="4"/>
      <w:bookmarkEnd w:id="56"/>
      <w:r w:rsidR="007E0747">
        <w:rPr/>
        <w:t>3.1 Sense-</w:t>
      </w:r>
      <w:r w:rsidR="00E84023">
        <w:rPr/>
        <w:t>M</w:t>
      </w:r>
      <w:r w:rsidR="007E0747">
        <w:rPr/>
        <w:t>aking Through Hyperlinks</w:t>
      </w:r>
    </w:p>
    <w:p w:rsidR="007E0747" w:rsidRDefault="007E0747" w14:paraId="4AE22130" w14:textId="7ACA368C">
      <w:pPr>
        <w:pStyle w:val="FirstParagraph"/>
      </w:pPr>
      <w:r w:rsidR="007E0747">
        <w:rPr/>
        <w:t>In higher education, your task</w:t>
      </w:r>
      <w:r w:rsidR="000F48EE">
        <w:rPr/>
        <w:t xml:space="preserve"> </w:t>
      </w:r>
      <w:r w:rsidR="007E0747">
        <w:rPr/>
        <w:t xml:space="preserve">is to build on the skills you bring from </w:t>
      </w:r>
      <w:r w:rsidR="000F48EE">
        <w:rPr/>
        <w:t xml:space="preserve">your </w:t>
      </w:r>
      <w:r w:rsidR="000F48EE">
        <w:rPr/>
        <w:t>previou</w:t>
      </w:r>
      <w:r w:rsidR="000F48EE">
        <w:rPr/>
        <w:t>s</w:t>
      </w:r>
      <w:r w:rsidR="000F48EE">
        <w:rPr/>
        <w:t xml:space="preserve"> experience</w:t>
      </w:r>
      <w:r w:rsidR="007E0747">
        <w:rPr/>
        <w:t xml:space="preserve"> and apply those skills in a much more focu</w:t>
      </w:r>
      <w:r w:rsidR="007E0747">
        <w:rPr/>
        <w:t>sed field of study. Previously, you might have been able to succeed in school by having a great memory, but increasingly</w:t>
      </w:r>
      <w:r w:rsidR="007E0747">
        <w:rPr/>
        <w:t xml:space="preserve">, you will be asked to do much more. </w:t>
      </w:r>
      <w:r w:rsidR="007E0747">
        <w:rPr/>
        <w:t>You will be required to understand the theoretical basis of ideas (analysis) and also make connections between ideas to create new ideas (synthesis).</w:t>
      </w:r>
      <w:r w:rsidR="007E0747">
        <w:rPr/>
        <w:t xml:space="preserve"> This may feel challenging at first, but you will learn.</w:t>
      </w:r>
    </w:p>
    <w:p w:rsidR="007E0747" w:rsidRDefault="007E0747" w14:paraId="4AE22131" w14:textId="7E54A6A6">
      <w:pPr>
        <w:pStyle w:val="BodyText"/>
      </w:pPr>
      <w:r w:rsidR="007E0747">
        <w:rPr/>
        <w:t xml:space="preserve">One of the challenges is that there is simply far too much information for you to analyze for any task that you might need to do for an instructor. In </w:t>
      </w:r>
      <w:r w:rsidR="007E0747">
        <w:rPr/>
        <w:t>a previous</w:t>
      </w:r>
      <w:r w:rsidR="007E0747">
        <w:rPr/>
        <w:t xml:space="preserve"> unit, you learned some basic skills in finding and managing resources that you will need</w:t>
      </w:r>
      <w:r w:rsidR="007E0747">
        <w:rPr/>
        <w:t xml:space="preserve"> and in this unit, you will learn some ways to begin to analyze and synthesize information and documents in a systematic way.</w:t>
      </w:r>
    </w:p>
    <w:p w:rsidR="007E0747" w:rsidRDefault="007E0747" w14:paraId="4AE22132" w14:textId="79834DDA">
      <w:pPr>
        <w:pStyle w:val="BodyText"/>
      </w:pPr>
      <w:r w:rsidR="007E0747">
        <w:rPr/>
        <w:t>If you learn this workflow well</w:t>
      </w:r>
      <w:r w:rsidR="007E0747">
        <w:rPr/>
        <w:t xml:space="preserve"> and learn how to customize it to your needs (that’s synthesis), you will be ahead of the game when it comes time to complete papers in other courses.</w:t>
      </w:r>
    </w:p>
    <w:p w:rsidR="007E0747" w:rsidRDefault="007E0747" w14:paraId="4AE22133" w14:textId="68299204">
      <w:pPr>
        <w:pStyle w:val="BodyText"/>
      </w:pPr>
      <w:r w:rsidR="007E0747">
        <w:rPr/>
        <w:t xml:space="preserve">The key to this </w:t>
      </w:r>
      <w:r w:rsidR="007E0747">
        <w:rPr/>
        <w:t>component</w:t>
      </w:r>
      <w:r w:rsidR="007E0747">
        <w:rPr/>
        <w:t xml:space="preserve"> of your workflow is the lowly </w:t>
      </w:r>
      <w:hyperlink r:id="R6b50a08a031a4c06">
        <w:r w:rsidRPr="61FD95C5" w:rsidR="007E0747">
          <w:rPr>
            <w:rStyle w:val="Hyperlink"/>
          </w:rPr>
          <w:t>hyperlink</w:t>
        </w:r>
      </w:hyperlink>
      <w:r w:rsidR="007E0747">
        <w:rPr/>
        <w:t xml:space="preserve">. </w:t>
      </w:r>
      <w:r w:rsidR="007E0747">
        <w:rPr/>
        <w:t>You</w:t>
      </w:r>
      <w:r w:rsidR="001944F4">
        <w:rPr/>
        <w:t>’ll</w:t>
      </w:r>
      <w:r w:rsidR="001944F4">
        <w:rPr/>
        <w:t xml:space="preserve"> </w:t>
      </w:r>
      <w:r w:rsidR="007E0747">
        <w:rPr/>
        <w:t xml:space="preserve">know that if you click or tap </w:t>
      </w:r>
      <w:r w:rsidR="007E0747">
        <w:rPr/>
        <w:t>that highlighted word</w:t>
      </w:r>
      <w:r w:rsidR="007E0747">
        <w:rPr/>
        <w:t xml:space="preserve"> you will be taken to another website, in this case, the </w:t>
      </w:r>
      <w:r w:rsidR="00CC0895">
        <w:rPr/>
        <w:t>W</w:t>
      </w:r>
      <w:r w:rsidR="007E0747">
        <w:rPr/>
        <w:t xml:space="preserve">ikipedia article on hyperlinks. That is a </w:t>
      </w:r>
      <w:r w:rsidR="007E0747">
        <w:rPr/>
        <w:t>hyperlink</w:t>
      </w:r>
      <w:r w:rsidR="007E0747">
        <w:rPr/>
        <w:t xml:space="preserve"> and it is the most basic unit of the entire internet, which is simply a massive collection of documents all linked together. At it</w:t>
      </w:r>
      <w:r w:rsidR="007E0747">
        <w:rPr/>
        <w:t>s most basic form, a hyperlink is simply a connection between two documents where a hyperlink in one document allows you to open the second document.</w:t>
      </w:r>
    </w:p>
    <w:p w:rsidR="007E0747" w:rsidRDefault="007E0747" w14:paraId="4AE22134" w14:textId="6F767083">
      <w:pPr>
        <w:pStyle w:val="BodyText"/>
      </w:pPr>
      <w:r w:rsidR="007E0747">
        <w:rPr/>
        <w:t>In this workflow</w:t>
      </w:r>
      <w:r w:rsidR="007E0747">
        <w:rPr/>
        <w:t xml:space="preserve"> instead of just linking two documents together</w:t>
      </w:r>
      <w:r w:rsidR="007E0747">
        <w:rPr/>
        <w:t xml:space="preserve"> you will link two ideas together (by linking documents). Your Obsidian vault is </w:t>
      </w:r>
      <w:r w:rsidR="007E0747">
        <w:rPr/>
        <w:t>essentially a</w:t>
      </w:r>
      <w:r w:rsidR="007E0747">
        <w:rPr/>
        <w:t xml:space="preserve"> website that is only accessible on your computer</w:t>
      </w:r>
      <w:r w:rsidR="00CC0895">
        <w:rPr/>
        <w:t>;</w:t>
      </w:r>
      <w:r w:rsidR="007E0747">
        <w:rPr/>
        <w:t xml:space="preserve"> instead of links going to documents on other servers, you link to documents within the vault (although you can still link to the web).</w:t>
      </w:r>
    </w:p>
    <w:p w:rsidR="007E0747" w:rsidRDefault="007E0747" w14:paraId="4AE22135" w14:textId="77777777">
      <w:pPr>
        <w:pStyle w:val="Heading3"/>
      </w:pPr>
      <w:bookmarkStart w:name="linking-in-obsidian" w:id="97"/>
      <w:r>
        <w:t>Linking in Obsidian</w:t>
      </w:r>
    </w:p>
    <w:p w:rsidR="007E0747" w:rsidRDefault="007E0747" w14:paraId="4AE22136" w14:textId="7C646666">
      <w:pPr>
        <w:pStyle w:val="FirstParagraph"/>
      </w:pPr>
      <w:r w:rsidR="007E0747">
        <w:rPr/>
        <w:t xml:space="preserve">There are two methods of building hyperlinks in Obsidian: </w:t>
      </w:r>
      <w:r w:rsidR="00CB65C7">
        <w:rPr/>
        <w:t>W</w:t>
      </w:r>
      <w:r w:rsidR="007E0747">
        <w:rPr/>
        <w:t>ikilinks and markdown links, and we will cover both here.</w:t>
      </w:r>
    </w:p>
    <w:p w:rsidR="007E0747" w:rsidRDefault="007E0747" w14:paraId="4AE22137" w14:textId="77777777">
      <w:pPr>
        <w:pStyle w:val="Heading4"/>
      </w:pPr>
      <w:bookmarkStart w:name="wikilinks" w:id="100"/>
      <w:r>
        <w:t>Wikilinks</w:t>
      </w:r>
    </w:p>
    <w:p w:rsidR="007E0747" w:rsidRDefault="007E0747" w14:paraId="4AE22138" w14:textId="6B5B3F20">
      <w:pPr>
        <w:pStyle w:val="FirstParagraph"/>
      </w:pPr>
      <w:r w:rsidR="007E0747">
        <w:rPr/>
        <w:t xml:space="preserve">A </w:t>
      </w:r>
      <w:r w:rsidR="00CB65C7">
        <w:rPr/>
        <w:t>W</w:t>
      </w:r>
      <w:r w:rsidR="007E0747">
        <w:rPr/>
        <w:t xml:space="preserve">ikilink, the default in Obsidian, is really simple to build. All you </w:t>
      </w:r>
      <w:r w:rsidR="007E0747">
        <w:rPr/>
        <w:t>have to</w:t>
      </w:r>
      <w:r w:rsidR="007E0747">
        <w:rPr/>
        <w:t xml:space="preserve"> do is type two opening square brackets, like this </w:t>
      </w:r>
      <w:r w:rsidRPr="61FD95C5" w:rsidR="007E0747">
        <w:rPr>
          <w:rStyle w:val="VerbatimChar"/>
        </w:rPr>
        <w:t>[[</w:t>
      </w:r>
      <w:r w:rsidR="007E0747">
        <w:rPr/>
        <w:t xml:space="preserve">, and Obsidian will do a couple </w:t>
      </w:r>
      <w:r w:rsidR="007E0747">
        <w:rPr/>
        <w:t>things</w:t>
      </w:r>
      <w:r w:rsidR="007E0747">
        <w:rPr/>
        <w:t xml:space="preserve"> automatically. First, Obsidian will create the closing brackets to match, so you end up with this </w:t>
      </w:r>
      <w:r w:rsidRPr="61FD95C5" w:rsidR="007E0747">
        <w:rPr>
          <w:rStyle w:val="VerbatimChar"/>
        </w:rPr>
        <w:t>[[]]</w:t>
      </w:r>
      <w:r w:rsidR="007E0747">
        <w:rPr/>
        <w:t>, with your cursor in the middle, and second, Obsidian will present a list of all the pages in your vault, from which you can choose the page you want linked.</w:t>
      </w:r>
    </w:p>
    <w:tbl>
      <w:tblPr>
        <w:tblStyle w:val="Table"/>
        <w:tblW w:w="5000" w:type="pct"/>
        <w:tblLayout w:type="fixed"/>
        <w:tblLook w:val="0000" w:firstRow="0" w:lastRow="0" w:firstColumn="0" w:lastColumn="0" w:noHBand="0" w:noVBand="0"/>
      </w:tblPr>
      <w:tblGrid>
        <w:gridCol w:w="9360"/>
      </w:tblGrid>
      <w:tr w:rsidR="007E0747" w:rsidTr="61FD95C5" w14:paraId="4AE2213B"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2D6A2F" w:rsidR="003765AE" w:rsidP="61FD95C5" w:rsidRDefault="007E0747" w14:paraId="35E3857B" w14:textId="116847F2">
            <w:pPr>
              <w:pStyle w:val="ImageCaption"/>
              <w:spacing w:before="200"/>
              <w:rPr>
                <w:i w:val="0"/>
                <w:iCs w:val="0"/>
                <w:rPrChange w:author="" w16du:dateUtc="2024-08-01T06:18:00Z" w:id="1347041653">
                  <w:rPr/>
                </w:rPrChange>
              </w:rPr>
            </w:pPr>
            <w:bookmarkStart w:name="fig-wikilink" w:id="106"/>
            <w:r w:rsidRPr="61FD95C5" w:rsidR="007E0747">
              <w:rPr>
                <w:i w:val="0"/>
                <w:iCs w:val="0"/>
              </w:rPr>
              <w:t>Figure 3.1</w:t>
            </w:r>
          </w:p>
          <w:p w:rsidR="007E0747" w:rsidRDefault="007E0747" w14:paraId="4AE22139" w14:textId="4511F0DB">
            <w:pPr>
              <w:pStyle w:val="ImageCaption"/>
              <w:spacing w:before="200"/>
              <w:rPr/>
            </w:pPr>
            <w:r w:rsidR="007E0747">
              <w:rPr/>
              <w:t>Screenshot</w:t>
            </w:r>
            <w:r w:rsidR="002C58F4">
              <w:rPr/>
              <w:t>,</w:t>
            </w:r>
            <w:r w:rsidR="007E0747">
              <w:rPr/>
              <w:t xml:space="preserve"> </w:t>
            </w:r>
            <w:r w:rsidR="003765AE">
              <w:rPr/>
              <w:t>C</w:t>
            </w:r>
            <w:r w:rsidR="007E0747">
              <w:rPr/>
              <w:t xml:space="preserve">reate a </w:t>
            </w:r>
            <w:r w:rsidR="003765AE">
              <w:rPr/>
              <w:t>W</w:t>
            </w:r>
            <w:r w:rsidR="007E0747">
              <w:rPr/>
              <w:t>ikilink in Obsidian</w:t>
            </w:r>
          </w:p>
          <w:p w:rsidRPr="003765AE" w:rsidR="003765AE" w:rsidP="61FD95C5" w:rsidRDefault="003765AE" w14:paraId="6D841B4E" w14:textId="13F59603">
            <w:pPr>
              <w:pStyle w:val="ImageCaption"/>
              <w:spacing w:before="200"/>
              <w:rPr>
                <w:i w:val="0"/>
                <w:iCs w:val="0"/>
                <w:rPrChange w:author="" w16du:dateUtc="2024-08-01T05:42:00Z" w:id="321036999">
                  <w:rPr/>
                </w:rPrChange>
              </w:rPr>
            </w:pPr>
            <w:r w:rsidRPr="61FD95C5" w:rsidR="003765AE">
              <w:rPr>
                <w:i w:val="0"/>
                <w:iCs w:val="0"/>
              </w:rPr>
              <w:t xml:space="preserve">[Alt text: Screenshot, how to create a </w:t>
            </w:r>
            <w:r w:rsidRPr="61FD95C5" w:rsidR="003765AE">
              <w:rPr>
                <w:i w:val="0"/>
                <w:iCs w:val="0"/>
              </w:rPr>
              <w:t>Wikilink</w:t>
            </w:r>
            <w:r w:rsidRPr="61FD95C5" w:rsidR="003765AE">
              <w:rPr>
                <w:i w:val="0"/>
                <w:iCs w:val="0"/>
              </w:rPr>
              <w:t xml:space="preserve"> in Obsidian]</w:t>
            </w:r>
          </w:p>
          <w:p w:rsidR="007E0747" w:rsidRDefault="007E0747" w14:paraId="4AE2213A" w14:textId="77777777">
            <w:pPr>
              <w:pStyle w:val="Compact"/>
            </w:pPr>
            <w:r>
              <w:rPr>
                <w:noProof/>
              </w:rPr>
              <w:drawing>
                <wp:inline distT="0" distB="0" distL="0" distR="0" wp14:anchorId="4AE221B1" wp14:editId="4AE221B2">
                  <wp:extent cx="5334000" cy="5374409"/>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324" name="Picture" descr="assets/u3/wikilink.png"/>
                          <pic:cNvPicPr>
                            <a:picLocks noChangeAspect="1" noChangeArrowheads="1"/>
                          </pic:cNvPicPr>
                        </pic:nvPicPr>
                        <pic:blipFill>
                          <a:blip r:embed="rId10"/>
                          <a:stretch>
                            <a:fillRect/>
                          </a:stretch>
                        </pic:blipFill>
                        <pic:spPr bwMode="auto">
                          <a:xfrm>
                            <a:off x="0" y="0"/>
                            <a:ext cx="5334000" cy="5374409"/>
                          </a:xfrm>
                          <a:prstGeom prst="rect">
                            <a:avLst/>
                          </a:prstGeom>
                          <a:noFill/>
                          <a:ln w="9525">
                            <a:noFill/>
                            <a:headEnd/>
                            <a:tailEnd/>
                          </a:ln>
                        </pic:spPr>
                      </pic:pic>
                    </a:graphicData>
                  </a:graphic>
                </wp:inline>
              </w:drawing>
            </w:r>
          </w:p>
        </w:tc>
        <w:bookmarkEnd w:id="106"/>
      </w:tr>
    </w:tbl>
    <w:p w:rsidR="007E0747" w:rsidRDefault="007E0747" w14:paraId="4AE2213C" w14:textId="662115D1">
      <w:pPr>
        <w:pStyle w:val="BodyText"/>
      </w:pPr>
      <w:r w:rsidR="007E0747">
        <w:rPr/>
        <w:t>Once you choose a page</w:t>
      </w:r>
      <w:r w:rsidR="002C58F4">
        <w:rPr/>
        <w:t xml:space="preserve"> (in this case, article1.md)</w:t>
      </w:r>
      <w:r w:rsidR="007E0747">
        <w:rPr/>
        <w:t>, Obsidian will do the rest, and you will end up with this view:</w:t>
      </w:r>
    </w:p>
    <w:tbl>
      <w:tblPr>
        <w:tblStyle w:val="Table"/>
        <w:tblW w:w="5000" w:type="pct"/>
        <w:tblLayout w:type="fixed"/>
        <w:tblLook w:val="0000" w:firstRow="0" w:lastRow="0" w:firstColumn="0" w:lastColumn="0" w:noHBand="0" w:noVBand="0"/>
      </w:tblPr>
      <w:tblGrid>
        <w:gridCol w:w="9360"/>
      </w:tblGrid>
      <w:tr w:rsidR="007E0747" w:rsidTr="61FD95C5" w14:paraId="4AE2213F"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2D6A2F" w:rsidR="008E42F9" w:rsidP="61FD95C5" w:rsidRDefault="007E0747" w14:paraId="39B34648" w14:textId="77777777">
            <w:pPr>
              <w:pStyle w:val="ImageCaption"/>
              <w:spacing w:before="200"/>
              <w:rPr>
                <w:ins w:author="Deb Troendle-Scott" w:date="2024-08-01T13:45:00Z" w16du:dateUtc="2024-08-01T05:45:00Z" w:id="922492566"/>
                <w:i w:val="0"/>
                <w:iCs w:val="0"/>
                <w:rPrChange w:author="" w16du:dateUtc="2024-08-01T06:18:00Z" w:id="549975139">
                  <w:rPr>
                    <w:ins w:author="Deb Troendle-Scott" w:date="2024-08-01T13:45:00Z" w16du:dateUtc="2024-08-01T05:45:00Z" w:id="759428299"/>
                  </w:rPr>
                </w:rPrChange>
              </w:rPr>
            </w:pPr>
            <w:bookmarkStart w:name="fig-wikilink2" w:id="125"/>
            <w:r w:rsidRPr="61FD95C5" w:rsidR="007E0747">
              <w:rPr>
                <w:i w:val="0"/>
                <w:iCs w:val="0"/>
              </w:rPr>
              <w:t>Figure 3.2</w:t>
            </w:r>
          </w:p>
          <w:p w:rsidR="007E0747" w:rsidRDefault="007E0747" w14:paraId="4AE2213D" w14:textId="5FD487A3">
            <w:pPr>
              <w:pStyle w:val="ImageCaption"/>
              <w:spacing w:before="200"/>
            </w:pPr>
            <w:r w:rsidR="007E0747">
              <w:rPr/>
              <w:t>Screenshot</w:t>
            </w:r>
            <w:r w:rsidR="008E42F9">
              <w:rPr/>
              <w:t xml:space="preserve">, </w:t>
            </w:r>
            <w:r w:rsidR="008E42F9">
              <w:rPr/>
              <w:t>Wikilink</w:t>
            </w:r>
            <w:r w:rsidR="007E0747">
              <w:rPr/>
              <w:t xml:space="preserve"> </w:t>
            </w:r>
            <w:r w:rsidR="00F47521">
              <w:rPr/>
              <w:t>C</w:t>
            </w:r>
            <w:r w:rsidR="007E0747">
              <w:rPr/>
              <w:t>reate</w:t>
            </w:r>
            <w:r w:rsidR="008E42F9">
              <w:rPr/>
              <w:t>d</w:t>
            </w:r>
            <w:r w:rsidR="007E0747">
              <w:rPr/>
              <w:t xml:space="preserve"> in Obsidian</w:t>
            </w:r>
          </w:p>
          <w:p w:rsidRPr="008E42F9" w:rsidR="008E42F9" w:rsidP="61FD95C5" w:rsidRDefault="008E42F9" w14:paraId="2726558F" w14:textId="0D137C26">
            <w:pPr>
              <w:pStyle w:val="ImageCaption"/>
              <w:spacing w:before="200"/>
              <w:rPr>
                <w:i w:val="0"/>
                <w:iCs w:val="0"/>
                <w:rPrChange w:author="Deb Troendle-Scott" w:date="2024-08-01T13:45:00Z" w16du:dateUtc="2024-08-01T05:45:00Z" w:id="1433694386">
                  <w:rPr/>
                </w:rPrChange>
              </w:rPr>
            </w:pPr>
            <w:r w:rsidRPr="61FD95C5" w:rsidR="008E42F9">
              <w:rPr>
                <w:i w:val="0"/>
                <w:iCs w:val="0"/>
              </w:rPr>
              <w:t xml:space="preserve">[Alt text: Screenshot showing </w:t>
            </w:r>
            <w:r w:rsidRPr="61FD95C5" w:rsidR="008E42F9">
              <w:rPr>
                <w:i w:val="0"/>
                <w:iCs w:val="0"/>
              </w:rPr>
              <w:t>Wikilink</w:t>
            </w:r>
            <w:r w:rsidRPr="61FD95C5" w:rsidR="008E42F9">
              <w:rPr>
                <w:i w:val="0"/>
                <w:iCs w:val="0"/>
              </w:rPr>
              <w:t xml:space="preserve"> </w:t>
            </w:r>
            <w:r w:rsidRPr="61FD95C5" w:rsidR="00A46C7F">
              <w:rPr>
                <w:i w:val="0"/>
                <w:iCs w:val="0"/>
              </w:rPr>
              <w:t xml:space="preserve">“article1.md” </w:t>
            </w:r>
            <w:r w:rsidRPr="61FD95C5" w:rsidR="008E42F9">
              <w:rPr>
                <w:i w:val="0"/>
                <w:iCs w:val="0"/>
              </w:rPr>
              <w:t>created in Obsidian</w:t>
            </w:r>
            <w:r w:rsidRPr="61FD95C5" w:rsidR="00A46C7F">
              <w:rPr>
                <w:i w:val="0"/>
                <w:iCs w:val="0"/>
              </w:rPr>
              <w:t>]</w:t>
            </w:r>
          </w:p>
          <w:p w:rsidR="007E0747" w:rsidRDefault="007E0747" w14:paraId="4AE2213E" w14:textId="77777777">
            <w:pPr>
              <w:pStyle w:val="Compact"/>
            </w:pPr>
            <w:r>
              <w:rPr>
                <w:noProof/>
              </w:rPr>
              <w:drawing>
                <wp:inline distT="0" distB="0" distL="0" distR="0" wp14:anchorId="4AE221B3" wp14:editId="4AE221B4">
                  <wp:extent cx="4002897" cy="2596128"/>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assets/u3/wikilink2.png"/>
                          <pic:cNvPicPr>
                            <a:picLocks noChangeAspect="1" noChangeArrowheads="1"/>
                          </pic:cNvPicPr>
                        </pic:nvPicPr>
                        <pic:blipFill>
                          <a:blip r:embed="rId11"/>
                          <a:stretch>
                            <a:fillRect/>
                          </a:stretch>
                        </pic:blipFill>
                        <pic:spPr bwMode="auto">
                          <a:xfrm>
                            <a:off x="0" y="0"/>
                            <a:ext cx="4002897" cy="2596128"/>
                          </a:xfrm>
                          <a:prstGeom prst="rect">
                            <a:avLst/>
                          </a:prstGeom>
                          <a:noFill/>
                          <a:ln w="9525">
                            <a:noFill/>
                            <a:headEnd/>
                            <a:tailEnd/>
                          </a:ln>
                        </pic:spPr>
                      </pic:pic>
                    </a:graphicData>
                  </a:graphic>
                </wp:inline>
              </w:drawing>
            </w:r>
          </w:p>
        </w:tc>
        <w:bookmarkEnd w:id="125"/>
      </w:tr>
    </w:tbl>
    <w:p w:rsidR="007E0747" w:rsidRDefault="007E0747" w14:paraId="4AE22140" w14:textId="1522C0DA">
      <w:pPr>
        <w:pStyle w:val="BodyText"/>
      </w:pPr>
      <w:commentRangeStart w:id="138"/>
      <w:commentRangeStart w:id="880077056"/>
      <w:del w:author="Deb Troendle-Scott" w:date="2024-08-18T12:41:00Z" w:id="1568219783">
        <w:r w:rsidDel="007E0747">
          <w:delText>A</w:delText>
        </w:r>
      </w:del>
      <w:del w:author="Deb Troendle-Scott" w:date="2024-08-01T13:51:00Z" w:id="637654286">
        <w:r w:rsidDel="007E0747">
          <w:delText xml:space="preserve">s </w:delText>
        </w:r>
      </w:del>
      <w:commentRangeEnd w:id="138"/>
      <w:r>
        <w:rPr>
          <w:rStyle w:val="CommentReference"/>
        </w:rPr>
        <w:commentReference w:id="138"/>
      </w:r>
      <w:commentRangeEnd w:id="880077056"/>
      <w:r>
        <w:rPr>
          <w:rStyle w:val="CommentReference"/>
        </w:rPr>
        <w:commentReference w:id="880077056"/>
      </w:r>
      <w:del w:author="Deb Troendle-Scott" w:date="2024-08-18T12:41:00Z" w:id="1944971168">
        <w:r w:rsidDel="007E0747">
          <w:delText xml:space="preserve">you </w:delText>
        </w:r>
        <w:r w:rsidDel="007E0747">
          <w:delText>can</w:delText>
        </w:r>
        <w:r w:rsidDel="007E0747">
          <w:delText xml:space="preserve"> see, </w:delText>
        </w:r>
      </w:del>
      <w:ins w:author="Deb Troendle-Scott" w:date="2024-08-18T12:41:00Z" w:id="978192986">
        <w:r w:rsidR="00E0678E">
          <w:t>From</w:t>
        </w:r>
      </w:ins>
      <w:ins w:author="Deb Troendle-Scott" w:date="2024-08-18T12:40:00Z" w:id="1212842619">
        <w:r w:rsidR="00E0678E">
          <w:t xml:space="preserve"> Hypothes.is you can create </w:t>
        </w:r>
      </w:ins>
      <w:del w:author="Deb Troendle-Scott" w:date="2024-08-01T13:55:00Z" w:id="1289176615">
        <w:r w:rsidDel="007E0747">
          <w:delText xml:space="preserve">I am on the ‘Hypothes.is’ page, and I have created </w:delText>
        </w:r>
      </w:del>
      <w:r w:rsidR="007E0747">
        <w:rPr/>
        <w:t>a link</w:t>
      </w:r>
      <w:r w:rsidR="003F512B">
        <w:rPr/>
        <w:t xml:space="preserve"> </w:t>
      </w:r>
      <w:r w:rsidR="007E0747">
        <w:rPr/>
        <w:t xml:space="preserve">to </w:t>
      </w:r>
      <w:r w:rsidR="007E0747">
        <w:rPr/>
        <w:t>Zotero</w:t>
      </w:r>
      <w:r w:rsidR="007E0747">
        <w:rPr/>
        <w:t xml:space="preserve">. </w:t>
      </w:r>
      <w:r w:rsidR="00260C95">
        <w:rPr/>
        <w:t>By</w:t>
      </w:r>
      <w:r w:rsidR="007E0747">
        <w:rPr/>
        <w:t xml:space="preserve"> press</w:t>
      </w:r>
      <w:r w:rsidR="00260C95">
        <w:rPr/>
        <w:t>ing</w:t>
      </w:r>
      <w:r w:rsidR="007E0747">
        <w:rPr/>
        <w:t xml:space="preserve"> and hold</w:t>
      </w:r>
      <w:r w:rsidR="00260C95">
        <w:rPr/>
        <w:t>ing</w:t>
      </w:r>
      <w:r w:rsidR="007E0747">
        <w:rPr/>
        <w:t xml:space="preserve"> the </w:t>
      </w:r>
      <w:r w:rsidR="00260C95">
        <w:rPr/>
        <w:t>“</w:t>
      </w:r>
      <w:r w:rsidR="007E0747">
        <w:rPr/>
        <w:t>Command</w:t>
      </w:r>
      <w:r w:rsidR="00260C95">
        <w:rPr/>
        <w:t>”</w:t>
      </w:r>
      <w:r w:rsidR="007E0747">
        <w:rPr/>
        <w:t xml:space="preserve"> (macOS) or </w:t>
      </w:r>
      <w:r w:rsidR="00260C95">
        <w:rPr/>
        <w:t>“</w:t>
      </w:r>
      <w:r w:rsidR="007E0747">
        <w:rPr/>
        <w:t>CTRL</w:t>
      </w:r>
      <w:r w:rsidR="00260C95">
        <w:rPr/>
        <w:t xml:space="preserve">” </w:t>
      </w:r>
      <w:r w:rsidR="007E0747">
        <w:rPr/>
        <w:t xml:space="preserve">(Windows) button on </w:t>
      </w:r>
      <w:r w:rsidR="00260C95">
        <w:rPr/>
        <w:t xml:space="preserve">the </w:t>
      </w:r>
      <w:r w:rsidR="007E0747">
        <w:rPr/>
        <w:t>keyboard and then hover</w:t>
      </w:r>
      <w:r w:rsidR="00260C95">
        <w:rPr/>
        <w:t>ing</w:t>
      </w:r>
      <w:r w:rsidR="007E0747">
        <w:rPr/>
        <w:t xml:space="preserve"> over the link</w:t>
      </w:r>
      <w:r w:rsidR="00D44AA7">
        <w:rPr/>
        <w:t xml:space="preserve"> </w:t>
      </w:r>
      <w:r w:rsidR="00D44AA7">
        <w:rPr/>
        <w:t>you’ve</w:t>
      </w:r>
      <w:r w:rsidR="00D44AA7">
        <w:rPr/>
        <w:t xml:space="preserve"> created</w:t>
      </w:r>
      <w:r w:rsidR="007E0747">
        <w:rPr/>
        <w:t xml:space="preserve">, </w:t>
      </w:r>
      <w:r w:rsidR="00260C95">
        <w:rPr/>
        <w:t>you</w:t>
      </w:r>
      <w:r w:rsidR="007E0747">
        <w:rPr/>
        <w:t xml:space="preserve"> will get a preview of the Zotero page. If </w:t>
      </w:r>
      <w:r w:rsidR="00260C95">
        <w:rPr/>
        <w:t>you</w:t>
      </w:r>
      <w:r w:rsidR="007E0747">
        <w:rPr/>
        <w:t xml:space="preserve"> press and hold the </w:t>
      </w:r>
      <w:r w:rsidR="00260C95">
        <w:rPr/>
        <w:t>“</w:t>
      </w:r>
      <w:r w:rsidR="007E0747">
        <w:rPr/>
        <w:t>Command</w:t>
      </w:r>
      <w:r w:rsidR="00260C95">
        <w:rPr/>
        <w:t>”</w:t>
      </w:r>
      <w:r w:rsidR="007E0747">
        <w:rPr/>
        <w:t xml:space="preserve"> (macOS) or </w:t>
      </w:r>
      <w:r w:rsidR="00260C95">
        <w:rPr/>
        <w:t>“</w:t>
      </w:r>
      <w:r w:rsidR="007E0747">
        <w:rPr/>
        <w:t>CTRL</w:t>
      </w:r>
      <w:r w:rsidR="00260C95">
        <w:rPr/>
        <w:t>”</w:t>
      </w:r>
      <w:r w:rsidR="007E0747">
        <w:rPr/>
        <w:t xml:space="preserve"> (Windows) button on </w:t>
      </w:r>
      <w:r w:rsidR="00260C95">
        <w:rPr/>
        <w:t>the</w:t>
      </w:r>
      <w:r w:rsidR="007E0747">
        <w:rPr/>
        <w:t xml:space="preserve"> keyboard and then click the link, </w:t>
      </w:r>
      <w:r w:rsidR="002240B6">
        <w:rPr/>
        <w:t>you</w:t>
      </w:r>
      <w:r w:rsidR="007E0747">
        <w:rPr/>
        <w:t xml:space="preserve"> will be taken to the page. Once </w:t>
      </w:r>
      <w:r w:rsidR="007E0747">
        <w:rPr/>
        <w:t xml:space="preserve">on the Zotero page, </w:t>
      </w:r>
      <w:r w:rsidR="002240B6">
        <w:rPr/>
        <w:t>you</w:t>
      </w:r>
      <w:r w:rsidR="007E0747">
        <w:rPr/>
        <w:t xml:space="preserve"> can scroll to the bottom of the page and see </w:t>
      </w:r>
      <w:r w:rsidR="002240B6">
        <w:rPr/>
        <w:t>“</w:t>
      </w:r>
      <w:r w:rsidR="007E0747">
        <w:rPr/>
        <w:t>Backlinks</w:t>
      </w:r>
      <w:r w:rsidR="002240B6">
        <w:rPr/>
        <w:t>”</w:t>
      </w:r>
      <w:r w:rsidR="007E0747">
        <w:rPr/>
        <w:t xml:space="preserve"> (a link back to the </w:t>
      </w:r>
      <w:r w:rsidR="00B96FEB">
        <w:rPr/>
        <w:t>original</w:t>
      </w:r>
      <w:r w:rsidR="007E0747">
        <w:rPr/>
        <w:t xml:space="preserve"> page). If you </w:t>
      </w:r>
      <w:r w:rsidR="007E0747">
        <w:rPr/>
        <w:t>don’t</w:t>
      </w:r>
      <w:r w:rsidR="007E0747">
        <w:rPr/>
        <w:t xml:space="preserve"> see </w:t>
      </w:r>
      <w:r w:rsidR="007E0747">
        <w:rPr/>
        <w:t>backlinks, click the three dots in the top</w:t>
      </w:r>
      <w:r w:rsidR="007E0747">
        <w:rPr/>
        <w:t xml:space="preserve"> right corner of the page and choose </w:t>
      </w:r>
      <w:r w:rsidR="002240B6">
        <w:rPr/>
        <w:t>“</w:t>
      </w:r>
      <w:r w:rsidR="007E0747">
        <w:rPr/>
        <w:t>Backlinks in document</w:t>
      </w:r>
      <w:r w:rsidR="003F512B">
        <w:rPr/>
        <w:t>.</w:t>
      </w:r>
      <w:r w:rsidR="002240B6">
        <w:rPr/>
        <w:t>”</w:t>
      </w:r>
    </w:p>
    <w:p w:rsidR="007E0747" w:rsidRDefault="007E0747" w14:paraId="4AE22141" w14:textId="77777777">
      <w:pPr>
        <w:pStyle w:val="Heading4"/>
      </w:pPr>
      <w:bookmarkStart w:name="markdown-links" w:id="199"/>
      <w:bookmarkEnd w:id="100"/>
      <w:r>
        <w:t>Markdown Links</w:t>
      </w:r>
    </w:p>
    <w:p w:rsidR="007E0747" w:rsidRDefault="007E0747" w14:paraId="4AE22142" w14:textId="623A1B52">
      <w:pPr>
        <w:pStyle w:val="FirstParagraph"/>
      </w:pPr>
      <w:r w:rsidR="007E0747">
        <w:rPr/>
        <w:t xml:space="preserve">While </w:t>
      </w:r>
      <w:r w:rsidR="005508DF">
        <w:rPr/>
        <w:t>W</w:t>
      </w:r>
      <w:r w:rsidR="007E0747">
        <w:rPr/>
        <w:t>ikilinks are the default in Obsidian</w:t>
      </w:r>
      <w:r w:rsidR="007E0747">
        <w:rPr/>
        <w:t xml:space="preserve"> and are the easiest way to link within your vault, sometimes you might want to link to a site on the web. The syntax for a markdown link is a bit different</w:t>
      </w:r>
      <w:r w:rsidR="007E0747">
        <w:rPr/>
        <w:t xml:space="preserve"> but is still </w:t>
      </w:r>
      <w:r w:rsidR="007E0747">
        <w:rPr/>
        <w:t>very simple</w:t>
      </w:r>
      <w:r w:rsidR="007E0747">
        <w:rPr/>
        <w:t>. There are two parts you need to remember:</w:t>
      </w:r>
    </w:p>
    <w:p w:rsidR="007E0747" w:rsidP="61FD95C5" w:rsidRDefault="007E0747" w14:paraId="4AE22144" w14:textId="35CA024C">
      <w:pPr>
        <w:pStyle w:val="ListBullet"/>
        <w:rPr/>
      </w:pPr>
      <w:r w:rsidR="007E0747">
        <w:rPr/>
        <w:t>the link text</w:t>
      </w:r>
      <w:r w:rsidR="00501576">
        <w:rPr/>
        <w:t xml:space="preserve"> (t</w:t>
      </w:r>
      <w:r w:rsidR="007E0747">
        <w:rPr/>
        <w:t>his is what you want your reader to see on your page</w:t>
      </w:r>
      <w:r w:rsidR="00501576">
        <w:rPr/>
        <w:t>)</w:t>
      </w:r>
    </w:p>
    <w:p w:rsidR="007E0747" w:rsidP="61FD95C5" w:rsidRDefault="00501576" w14:paraId="4AE22146" w14:textId="5E02096A">
      <w:pPr>
        <w:pStyle w:val="ListBullet"/>
        <w:rPr/>
      </w:pPr>
      <w:r w:rsidR="007E0747">
        <w:rPr/>
        <w:t>the link URL</w:t>
      </w:r>
      <w:r w:rsidR="00501576">
        <w:rPr/>
        <w:t xml:space="preserve"> (</w:t>
      </w:r>
      <w:r w:rsidR="007E0747">
        <w:rPr/>
        <w:t>this is the web address of the site you want them to visit</w:t>
      </w:r>
      <w:r w:rsidR="00501576">
        <w:rPr/>
        <w:t>)</w:t>
      </w:r>
    </w:p>
    <w:p w:rsidR="007E0747" w:rsidRDefault="007E0747" w14:paraId="4AE22147" w14:textId="7CCE5772">
      <w:pPr>
        <w:pStyle w:val="FirstParagraph"/>
      </w:pPr>
      <w:r w:rsidR="007E0747">
        <w:rPr/>
        <w:t>Here is the syntax</w:t>
      </w:r>
      <w:r w:rsidR="00751294">
        <w:rPr/>
        <w:t>:</w:t>
      </w:r>
      <w:r w:rsidR="007E0747">
        <w:rPr/>
        <w:t xml:space="preserve"> </w:t>
      </w:r>
      <w:r w:rsidRPr="61FD95C5" w:rsidR="007E0747">
        <w:rPr>
          <w:rStyle w:val="VerbatimChar"/>
        </w:rPr>
        <w:t>[</w:t>
      </w:r>
      <w:r w:rsidR="007E0747">
        <w:rPr/>
        <w:t>Link text between single square brackets](URL inside parentheses){target="_blank"}</w:t>
      </w:r>
      <w:r w:rsidR="007E0747">
        <w:rPr/>
        <w:t xml:space="preserve"> So if </w:t>
      </w:r>
      <w:r w:rsidR="00751294">
        <w:rPr/>
        <w:t>you</w:t>
      </w:r>
      <w:r w:rsidR="007E0747">
        <w:rPr/>
        <w:t xml:space="preserve"> want someone to see the word </w:t>
      </w:r>
      <w:r w:rsidR="00751294">
        <w:rPr/>
        <w:t>“</w:t>
      </w:r>
      <w:r w:rsidR="007E0747">
        <w:rPr/>
        <w:t>YouTube</w:t>
      </w:r>
      <w:r w:rsidR="00751294">
        <w:rPr/>
        <w:t>”</w:t>
      </w:r>
      <w:r w:rsidR="007E0747">
        <w:rPr/>
        <w:t xml:space="preserve"> on the page</w:t>
      </w:r>
      <w:r w:rsidR="007E0747">
        <w:rPr/>
        <w:t xml:space="preserve"> and for them to be taken to the YouTube website when they click the link, the syntax would be </w:t>
      </w:r>
      <w:r w:rsidR="007E0747">
        <w:rPr/>
        <w:t>[YouTube](https://youtube.com){target="_blank"}</w:t>
      </w:r>
      <w:r w:rsidR="007E0747">
        <w:rPr/>
        <w:t xml:space="preserve"> which will display like this</w:t>
      </w:r>
      <w:r w:rsidR="009B09FE">
        <w:rPr/>
        <w:t>:</w:t>
      </w:r>
      <w:r w:rsidR="007E0747">
        <w:rPr/>
        <w:t xml:space="preserve"> </w:t>
      </w:r>
      <w:hyperlink r:id="Ra76c98084ce8437c">
        <w:r w:rsidRPr="61FD95C5" w:rsidR="007E0747">
          <w:rPr>
            <w:rStyle w:val="Hyperlink"/>
          </w:rPr>
          <w:t>YouTube</w:t>
        </w:r>
      </w:hyperlink>
      <w:r w:rsidR="007E0747">
        <w:rPr/>
        <w:t>. Notice that there are no spaces between the closing square bracket and the open</w:t>
      </w:r>
      <w:r w:rsidR="007E0747">
        <w:rPr/>
        <w:t>ing parenthesis.</w:t>
      </w:r>
    </w:p>
    <w:p w:rsidR="007E0747" w:rsidRDefault="007E0747" w14:paraId="4AE22148" w14:textId="77777777">
      <w:pPr>
        <w:pStyle w:val="Heading3"/>
      </w:pPr>
      <w:bookmarkStart w:name="why-link" w:id="230"/>
      <w:bookmarkEnd w:id="97"/>
      <w:bookmarkEnd w:id="199"/>
      <w:r>
        <w:t>Why Link?</w:t>
      </w:r>
    </w:p>
    <w:p w:rsidR="007E0747" w:rsidRDefault="007E0747" w14:paraId="4AE22149" w14:textId="5069412A">
      <w:pPr>
        <w:pStyle w:val="FirstParagraph"/>
      </w:pPr>
      <w:r w:rsidR="007E0747">
        <w:rPr/>
        <w:t xml:space="preserve">Creating links to other related topics in your notes is a way that you can start to build connections in your mind about how different ideas are related. For example, if you are studying </w:t>
      </w:r>
      <w:r w:rsidR="009B09FE">
        <w:rPr/>
        <w:t>“</w:t>
      </w:r>
      <w:r w:rsidR="007E0747">
        <w:rPr/>
        <w:t>trees</w:t>
      </w:r>
      <w:r w:rsidR="009B09FE">
        <w:rPr/>
        <w:t>,”</w:t>
      </w:r>
      <w:r w:rsidR="007E0747">
        <w:rPr/>
        <w:t xml:space="preserve"> you might want to link over to the previous notes that you created on </w:t>
      </w:r>
      <w:r w:rsidR="009B09FE">
        <w:rPr/>
        <w:t>“</w:t>
      </w:r>
      <w:r w:rsidR="007E0747">
        <w:rPr/>
        <w:t>plants</w:t>
      </w:r>
      <w:r w:rsidR="009B09FE">
        <w:rPr/>
        <w:t>,”</w:t>
      </w:r>
      <w:r w:rsidR="007E0747">
        <w:rPr/>
        <w:t xml:space="preserve"> </w:t>
      </w:r>
      <w:r w:rsidR="009B09FE">
        <w:rPr/>
        <w:t>“</w:t>
      </w:r>
      <w:r w:rsidR="007E0747">
        <w:rPr/>
        <w:t>forests</w:t>
      </w:r>
      <w:r w:rsidR="009B09FE">
        <w:rPr/>
        <w:t>,”</w:t>
      </w:r>
      <w:r w:rsidR="007E0747">
        <w:rPr/>
        <w:t xml:space="preserve"> or </w:t>
      </w:r>
      <w:r w:rsidR="009B09FE">
        <w:rPr/>
        <w:t>“</w:t>
      </w:r>
      <w:r w:rsidR="007E0747">
        <w:rPr/>
        <w:t>climate change</w:t>
      </w:r>
      <w:r w:rsidR="009B09FE">
        <w:rPr/>
        <w:t>.”</w:t>
      </w:r>
      <w:r w:rsidR="007E0747">
        <w:rPr/>
        <w:t xml:space="preserve"> During your study on trees, you might want to </w:t>
      </w:r>
      <w:r w:rsidR="007E0747">
        <w:rPr/>
        <w:t xml:space="preserve">create notes on </w:t>
      </w:r>
      <w:r w:rsidR="007B19EC">
        <w:rPr/>
        <w:t>“</w:t>
      </w:r>
      <w:r w:rsidR="007E0747">
        <w:rPr/>
        <w:t>deciduous</w:t>
      </w:r>
      <w:r w:rsidR="007B19EC">
        <w:rPr/>
        <w:t xml:space="preserve">” </w:t>
      </w:r>
      <w:r w:rsidR="007E0747">
        <w:rPr/>
        <w:t xml:space="preserve">and </w:t>
      </w:r>
      <w:r w:rsidR="007B19EC">
        <w:rPr/>
        <w:t>“</w:t>
      </w:r>
      <w:r w:rsidR="007E0747">
        <w:rPr/>
        <w:t>coniferous</w:t>
      </w:r>
      <w:r w:rsidR="007B19EC">
        <w:rPr/>
        <w:t>”</w:t>
      </w:r>
      <w:r w:rsidR="007E0747">
        <w:rPr/>
        <w:t xml:space="preserve"> trees</w:t>
      </w:r>
      <w:r w:rsidR="00A83FA8">
        <w:rPr/>
        <w:t>,</w:t>
      </w:r>
      <w:r w:rsidR="007E0747">
        <w:rPr/>
        <w:t xml:space="preserve"> or </w:t>
      </w:r>
      <w:r w:rsidR="007B19EC">
        <w:rPr/>
        <w:t>“</w:t>
      </w:r>
      <w:r w:rsidR="007E0747">
        <w:rPr/>
        <w:t>xylem</w:t>
      </w:r>
      <w:r w:rsidR="007B19EC">
        <w:rPr/>
        <w:t>”</w:t>
      </w:r>
      <w:r w:rsidR="007E0747">
        <w:rPr/>
        <w:t xml:space="preserve"> and </w:t>
      </w:r>
      <w:r w:rsidR="007B19EC">
        <w:rPr/>
        <w:t>“</w:t>
      </w:r>
      <w:r w:rsidR="007E0747">
        <w:rPr/>
        <w:t>phloem</w:t>
      </w:r>
      <w:r w:rsidR="007B19EC">
        <w:rPr/>
        <w:t>,”</w:t>
      </w:r>
      <w:r w:rsidR="007E0747">
        <w:rPr/>
        <w:t xml:space="preserve"> and link those articles to </w:t>
      </w:r>
      <w:r w:rsidR="007B19EC">
        <w:rPr/>
        <w:t>“</w:t>
      </w:r>
      <w:r w:rsidR="007E0747">
        <w:rPr/>
        <w:t>trees</w:t>
      </w:r>
      <w:r w:rsidR="007B19EC">
        <w:rPr/>
        <w:t>.” B</w:t>
      </w:r>
      <w:r w:rsidR="007E0747">
        <w:rPr/>
        <w:t>y continually linking notes that are related</w:t>
      </w:r>
      <w:r w:rsidR="007E0747">
        <w:rPr/>
        <w:t xml:space="preserve"> you are creating a web of your knowledge as well as reminders of how ideas are related. </w:t>
      </w:r>
      <w:r w:rsidR="00ED5F0F">
        <w:rPr/>
        <w:t>L</w:t>
      </w:r>
      <w:r w:rsidR="007E0747">
        <w:rPr/>
        <w:t xml:space="preserve">inking is a way for you to make sense of the information that is coming into your </w:t>
      </w:r>
      <w:r w:rsidR="00A83FA8">
        <w:rPr/>
        <w:t>consciousness</w:t>
      </w:r>
      <w:r w:rsidR="007E0747">
        <w:rPr/>
        <w:t>.</w:t>
      </w:r>
    </w:p>
    <w:p w:rsidR="007E0747" w:rsidRDefault="007E0747" w14:paraId="4AE2214A" w14:textId="5D87B0E7">
      <w:pPr>
        <w:pStyle w:val="BodyText"/>
      </w:pPr>
      <w:r w:rsidR="007E0747">
        <w:rPr/>
        <w:t xml:space="preserve">Once you have </w:t>
      </w:r>
      <w:r w:rsidR="007E0747">
        <w:rPr/>
        <w:t xml:space="preserve">created </w:t>
      </w:r>
      <w:r w:rsidR="00ED5F0F">
        <w:rPr/>
        <w:t xml:space="preserve">links </w:t>
      </w:r>
      <w:r w:rsidR="007E0747">
        <w:rPr/>
        <w:t>between different files in your vault</w:t>
      </w:r>
      <w:r w:rsidR="007E0747">
        <w:rPr/>
        <w:t xml:space="preserve"> you can visualize these links using the </w:t>
      </w:r>
      <w:r w:rsidR="00A83FA8">
        <w:rPr/>
        <w:t>“</w:t>
      </w:r>
      <w:r w:rsidR="007E0747">
        <w:rPr/>
        <w:t>Graph View</w:t>
      </w:r>
      <w:r w:rsidR="00A83FA8">
        <w:rPr/>
        <w:t>”</w:t>
      </w:r>
      <w:r w:rsidR="007E0747">
        <w:rPr/>
        <w:t xml:space="preserve"> in Obsidian. Here is part of the graph view for a major paper</w:t>
      </w:r>
      <w:r w:rsidR="007E0747">
        <w:rPr/>
        <w:t xml:space="preserve">. Each of the white dots </w:t>
      </w:r>
      <w:r w:rsidR="007E0747">
        <w:rPr/>
        <w:t>represents</w:t>
      </w:r>
      <w:r w:rsidR="007E0747">
        <w:rPr/>
        <w:t xml:space="preserve"> a file in </w:t>
      </w:r>
      <w:r w:rsidR="00D54F1E">
        <w:rPr/>
        <w:t>the</w:t>
      </w:r>
      <w:r w:rsidR="007E0747">
        <w:rPr/>
        <w:t xml:space="preserve"> vault</w:t>
      </w:r>
      <w:r w:rsidR="00D54F1E">
        <w:rPr/>
        <w:t>,</w:t>
      </w:r>
      <w:r w:rsidR="007E0747">
        <w:rPr/>
        <w:t xml:space="preserve"> and the</w:t>
      </w:r>
      <w:r w:rsidR="00D54F1E">
        <w:rPr/>
        <w:t>ir</w:t>
      </w:r>
      <w:r w:rsidR="007E0747">
        <w:rPr/>
        <w:t xml:space="preserve"> size is </w:t>
      </w:r>
      <w:r w:rsidR="007E0747">
        <w:rPr/>
        <w:t>relative</w:t>
      </w:r>
      <w:r w:rsidR="007E0747">
        <w:rPr/>
        <w:t xml:space="preserve"> to the number of pages linked to that article. </w:t>
      </w:r>
      <w:r w:rsidR="007E0747">
        <w:rPr/>
        <w:t>You can see that there are three really big pages that have many links.</w:t>
      </w:r>
      <w:r w:rsidR="007E0747">
        <w:rPr/>
        <w:t xml:space="preserve"> Those are clearly </w:t>
      </w:r>
      <w:r w:rsidR="007E0747">
        <w:rPr/>
        <w:t>very important</w:t>
      </w:r>
      <w:r w:rsidR="007E0747">
        <w:rPr/>
        <w:t xml:space="preserve"> pages.</w:t>
      </w:r>
    </w:p>
    <w:tbl>
      <w:tblPr>
        <w:tblStyle w:val="Table"/>
        <w:tblW w:w="5000" w:type="pct"/>
        <w:tblLayout w:type="fixed"/>
        <w:tblLook w:val="0000" w:firstRow="0" w:lastRow="0" w:firstColumn="0" w:lastColumn="0" w:noHBand="0" w:noVBand="0"/>
      </w:tblPr>
      <w:tblGrid>
        <w:gridCol w:w="9360"/>
      </w:tblGrid>
      <w:tr w:rsidR="007E0747" w:rsidTr="61FD95C5" w14:paraId="4AE2214D"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2D6A2F" w:rsidR="00D9342A" w:rsidP="61FD95C5" w:rsidRDefault="007E0747" w14:paraId="2F2A2BD4" w14:textId="77777777">
            <w:pPr>
              <w:pStyle w:val="ImageCaption"/>
              <w:spacing w:before="200"/>
              <w:rPr>
                <w:i w:val="0"/>
                <w:iCs w:val="0"/>
                <w:rPrChange w:author="" w16du:dateUtc="2024-08-01T06:18:00Z" w:id="1059556447">
                  <w:rPr/>
                </w:rPrChange>
              </w:rPr>
            </w:pPr>
            <w:bookmarkStart w:name="fig-graph2" w:id="288"/>
            <w:r w:rsidRPr="61FD95C5" w:rsidR="007E0747">
              <w:rPr>
                <w:i w:val="0"/>
                <w:iCs w:val="0"/>
              </w:rPr>
              <w:t>Figure 3.3</w:t>
            </w:r>
          </w:p>
          <w:p w:rsidR="007E0747" w:rsidRDefault="007E0747" w14:paraId="4AE2214B" w14:textId="3307E2DF">
            <w:pPr>
              <w:pStyle w:val="ImageCaption"/>
              <w:spacing w:before="200"/>
              <w:rPr/>
            </w:pPr>
            <w:r w:rsidR="007E0747">
              <w:rPr/>
              <w:t xml:space="preserve"> Screenshot</w:t>
            </w:r>
            <w:r w:rsidR="00F47521">
              <w:rPr/>
              <w:t>,</w:t>
            </w:r>
            <w:r w:rsidR="007E0747">
              <w:rPr/>
              <w:t xml:space="preserve"> </w:t>
            </w:r>
            <w:r w:rsidR="00D9342A">
              <w:rPr/>
              <w:t>G</w:t>
            </w:r>
            <w:r w:rsidR="007E0747">
              <w:rPr/>
              <w:t xml:space="preserve">raph </w:t>
            </w:r>
            <w:r w:rsidR="00D9342A">
              <w:rPr/>
              <w:t>V</w:t>
            </w:r>
            <w:r w:rsidR="007E0747">
              <w:rPr/>
              <w:t xml:space="preserve">iew </w:t>
            </w:r>
            <w:r w:rsidR="00D9342A">
              <w:rPr/>
              <w:t>for Linked D</w:t>
            </w:r>
            <w:r w:rsidR="00D9342A">
              <w:rPr/>
              <w:t xml:space="preserve">ocuments </w:t>
            </w:r>
            <w:r w:rsidR="007E0747">
              <w:rPr/>
              <w:t>in Obsidian</w:t>
            </w:r>
          </w:p>
          <w:p w:rsidRPr="00D9342A" w:rsidR="00D9342A" w:rsidP="61FD95C5" w:rsidRDefault="00D9342A" w14:paraId="411F973C" w14:textId="5BDFAA68">
            <w:pPr>
              <w:pStyle w:val="ImageCaption"/>
              <w:spacing w:before="200"/>
              <w:rPr>
                <w:i w:val="0"/>
                <w:iCs w:val="0"/>
                <w:rPrChange w:author="" w16du:dateUtc="2024-08-01T06:06:00Z" w:id="1713429031">
                  <w:rPr/>
                </w:rPrChange>
              </w:rPr>
            </w:pPr>
            <w:r w:rsidRPr="61FD95C5" w:rsidR="00D9342A">
              <w:rPr>
                <w:i w:val="0"/>
                <w:iCs w:val="0"/>
              </w:rPr>
              <w:t>[Alt text: Screenshot, graph view of linked documents in Obsidian]</w:t>
            </w:r>
          </w:p>
          <w:p w:rsidR="007E0747" w:rsidRDefault="007E0747" w14:paraId="4AE2214C" w14:textId="77777777">
            <w:pPr>
              <w:pStyle w:val="Compact"/>
            </w:pPr>
            <w:r>
              <w:rPr>
                <w:noProof/>
              </w:rPr>
              <w:drawing>
                <wp:inline distT="0" distB="0" distL="0" distR="0" wp14:anchorId="4AE221B5" wp14:editId="4AE221B6">
                  <wp:extent cx="5334000" cy="4200398"/>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336" name="Picture" descr="assets/u3/graph2.png"/>
                          <pic:cNvPicPr>
                            <a:picLocks noChangeAspect="1" noChangeArrowheads="1"/>
                          </pic:cNvPicPr>
                        </pic:nvPicPr>
                        <pic:blipFill>
                          <a:blip r:embed="rId17"/>
                          <a:stretch>
                            <a:fillRect/>
                          </a:stretch>
                        </pic:blipFill>
                        <pic:spPr bwMode="auto">
                          <a:xfrm>
                            <a:off x="0" y="0"/>
                            <a:ext cx="5334000" cy="4200398"/>
                          </a:xfrm>
                          <a:prstGeom prst="rect">
                            <a:avLst/>
                          </a:prstGeom>
                          <a:noFill/>
                          <a:ln w="9525">
                            <a:noFill/>
                            <a:headEnd/>
                            <a:tailEnd/>
                          </a:ln>
                        </pic:spPr>
                      </pic:pic>
                    </a:graphicData>
                  </a:graphic>
                </wp:inline>
              </w:drawing>
            </w:r>
          </w:p>
        </w:tc>
        <w:bookmarkEnd w:id="288"/>
      </w:tr>
    </w:tbl>
    <w:p w:rsidR="007E0747" w:rsidRDefault="007E0747" w14:paraId="4AE2214E" w14:textId="5ED9FA86">
      <w:pPr>
        <w:pStyle w:val="Heading3"/>
      </w:pPr>
      <w:bookmarkStart w:name="activity-link-connect-reflect" w:id="302"/>
      <w:bookmarkEnd w:id="230"/>
      <w:r w:rsidR="007E0747">
        <w:rPr/>
        <w:t>3.1.1 Activity: Link, Connect</w:t>
      </w:r>
      <w:r w:rsidR="00D9342A">
        <w:rPr/>
        <w:t>, and</w:t>
      </w:r>
      <w:r w:rsidR="007E0747">
        <w:rPr/>
        <w:t xml:space="preserve"> Reflect</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7E0747" w:rsidTr="61FD95C5" w14:paraId="4AE22153"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7E0747" w:rsidRDefault="007E0747" w14:paraId="4AE2214F" w14:textId="77777777">
            <w:pPr>
              <w:pStyle w:val="FirstParagraph"/>
              <w:spacing w:before="16" w:after="64"/>
            </w:pPr>
          </w:p>
          <w:p w:rsidR="007E0747" w:rsidP="61FD95C5" w:rsidRDefault="00456594" w14:paraId="4AE22150" w14:textId="44D153F5">
            <w:pPr>
              <w:pStyle w:val="ListBullet"/>
              <w:rPr/>
            </w:pPr>
            <w:r w:rsidR="2D41C61C">
              <w:rPr>
                <w:b w:val="1"/>
                <w:bCs w:val="1"/>
                <w:kern w:val="2"/>
                <w:lang w:val="en-CA"/>
                <w14:ligatures w14:val="standardContextual"/>
              </w:rPr>
              <w:t>Link</w:t>
            </w:r>
            <w:r w:rsidR="653AD3BD">
              <w:rPr/>
              <w:t xml:space="preserve">: </w:t>
            </w:r>
            <w:r w:rsidRPr="001758FD" w:rsidR="007E0747">
              <w:rPr/>
              <w:t>Follow</w:t>
            </w:r>
            <w:r w:rsidR="007E0747">
              <w:rPr/>
              <w:t xml:space="preserve"> the directions above to add notes to Obsidian on a topic of interest. Search online for interesting articles and videos you want to add to your notes</w:t>
            </w:r>
            <w:r w:rsidR="60FF9A01">
              <w:rPr/>
              <w:t xml:space="preserve"> </w:t>
            </w:r>
            <w:r w:rsidR="18656E80">
              <w:rPr/>
              <w:t>and p</w:t>
            </w:r>
            <w:r w:rsidR="007E0747">
              <w:rPr/>
              <w:t>ractice</w:t>
            </w:r>
            <w:r w:rsidR="18656E80">
              <w:rPr/>
              <w:t xml:space="preserve"> adding them</w:t>
            </w:r>
            <w:r w:rsidR="007E0747">
              <w:rPr/>
              <w:t xml:space="preserve"> using </w:t>
            </w:r>
            <w:r w:rsidR="18656E80">
              <w:rPr/>
              <w:t>W</w:t>
            </w:r>
            <w:r w:rsidR="007E0747">
              <w:rPr/>
              <w:t xml:space="preserve">ikilinks</w:t>
            </w:r>
            <w:r w:rsidR="007E0747">
              <w:rPr/>
              <w:t xml:space="preserve"> and markdown links. Locate the </w:t>
            </w:r>
            <w:r w:rsidR="1315A586">
              <w:rPr/>
              <w:t>g</w:t>
            </w:r>
            <w:r w:rsidR="007E0747">
              <w:rPr/>
              <w:t xml:space="preserve">raph </w:t>
            </w:r>
            <w:r w:rsidR="1315A586">
              <w:rPr/>
              <w:t>v</w:t>
            </w:r>
            <w:r w:rsidR="007E0747">
              <w:rPr/>
              <w:t>iew</w:t>
            </w:r>
            <w:r w:rsidR="007E0747">
              <w:rPr/>
              <w:t xml:space="preserve"> in Obsidian to see the connections between the ideas </w:t>
            </w:r>
            <w:r w:rsidR="007E0747">
              <w:rPr/>
              <w:t xml:space="preserve">you’ve</w:t>
            </w:r>
            <w:r w:rsidR="007E0747">
              <w:rPr/>
              <w:t xml:space="preserve"> added.</w:t>
            </w:r>
          </w:p>
          <w:p w:rsidR="007E0747" w:rsidP="61FD95C5" w:rsidRDefault="00A56CD6" w14:paraId="4AE22151" w14:textId="00961D47">
            <w:pPr>
              <w:pStyle w:val="ListBullet"/>
              <w:rPr/>
            </w:pPr>
            <w:r w:rsidRPr="00A56CD6" w:rsidR="653AD3BD">
              <w:rPr>
                <w:b w:val="1"/>
                <w:bCs w:val="1"/>
                <w:kern w:val="2"/>
                <w:lang w:val="en-CA"/>
                <w14:ligatures w14:val="standardContextual"/>
              </w:rPr>
              <w:t>Write</w:t>
            </w:r>
            <w:r w:rsidR="653AD3BD">
              <w:rPr/>
              <w:t xml:space="preserve">: </w:t>
            </w:r>
            <w:r w:rsidR="007E0747">
              <w:rPr/>
              <w:t>After spending some time practicing this new skill, write a reflective journal entry on the process you followed and what your experience was like. What did you struggle with? How did you troubleshoot? What are the advantages of organizing your notes using this method?</w:t>
            </w:r>
          </w:p>
          <w:p w:rsidR="007E0747" w:rsidRDefault="007E0747" w14:paraId="4AE22152" w14:textId="431353F1">
            <w:pPr>
              <w:pStyle w:val="BodyText"/>
              <w:spacing w:after="16"/>
            </w:pPr>
            <w:r w:rsidR="007E0747">
              <w:rPr/>
              <w:t>Feel free to discuss your experience on</w:t>
            </w:r>
            <w:r w:rsidR="3252DF7A">
              <w:rPr/>
              <w:t xml:space="preserve"> the</w:t>
            </w:r>
            <w:r w:rsidR="007E0747">
              <w:rPr/>
              <w:t xml:space="preserve"> </w:t>
            </w:r>
            <w:r>
              <w:fldChar w:fldCharType="begin"/>
            </w:r>
            <w:r>
              <w:instrText xml:space="preserve">HYPERLINK "https://twu.discourse.group/" \h </w:instrText>
            </w:r>
            <w:r>
              <w:instrText xml:space="preserve">HYPERLINK "https://twu.discourse.group" \h</w:instrText>
            </w:r>
            <w:r>
              <w:fldChar w:fldCharType="separate"/>
            </w:r>
            <w:r w:rsidRPr="61FD95C5" w:rsidR="3252DF7A">
              <w:rPr>
                <w:rStyle w:val="Hyperlink"/>
              </w:rPr>
              <w:t>Learning Hub</w:t>
            </w:r>
            <w:r w:rsidRPr="61FD95C5">
              <w:rPr>
                <w:rStyle w:val="Hyperlink"/>
              </w:rPr>
              <w:fldChar w:fldCharType="end"/>
            </w:r>
            <w:r w:rsidR="007E0747">
              <w:rPr/>
              <w:t xml:space="preserve"> in </w:t>
            </w:r>
            <w:r w:rsidR="007E0747">
              <w:rPr/>
              <w:t>Discourse</w:t>
            </w:r>
            <w:r w:rsidR="007E0747">
              <w:rPr/>
              <w:t>. You can also post any questions you have about this process and get technical support from your instructors and facilitators.</w:t>
            </w:r>
          </w:p>
        </w:tc>
      </w:tr>
    </w:tbl>
    <w:p w:rsidR="007E0747" w:rsidRDefault="007E0747" w14:paraId="4AE22154" w14:textId="10D94064">
      <w:pPr>
        <w:pStyle w:val="Heading2"/>
      </w:pPr>
      <w:bookmarkStart w:name="sense-making-through-tags" w:id="329"/>
      <w:bookmarkEnd w:id="74"/>
      <w:bookmarkEnd w:id="302"/>
      <w:r w:rsidR="007E0747">
        <w:rPr/>
        <w:t>3.2 Sense-</w:t>
      </w:r>
      <w:r w:rsidR="000F670E">
        <w:rPr/>
        <w:t>M</w:t>
      </w:r>
      <w:r w:rsidR="007E0747">
        <w:rPr/>
        <w:t>aking Through Tags</w:t>
      </w:r>
    </w:p>
    <w:p w:rsidR="007E0747" w:rsidRDefault="007E0747" w14:paraId="4AE22155" w14:textId="7E2847C8">
      <w:pPr>
        <w:pStyle w:val="FirstParagraph"/>
      </w:pPr>
      <w:r w:rsidR="007E0747">
        <w:rPr/>
        <w:t xml:space="preserve">A tag is </w:t>
      </w:r>
      <w:r w:rsidR="007E0747">
        <w:rPr/>
        <w:t>a very short</w:t>
      </w:r>
      <w:r w:rsidR="007E0747">
        <w:rPr/>
        <w:t xml:space="preserve">, descriptive word or phrase you can apply to an idea. You are </w:t>
      </w:r>
      <w:r w:rsidR="007E0747">
        <w:rPr/>
        <w:t>likely familiar</w:t>
      </w:r>
      <w:r w:rsidR="007E0747">
        <w:rPr/>
        <w:t xml:space="preserve"> with the idea of a hashtag </w:t>
      </w:r>
      <w:r w:rsidR="000F670E">
        <w:rPr/>
        <w:t>(</w:t>
      </w:r>
      <w:r w:rsidRPr="61FD95C5" w:rsidR="007E0747">
        <w:rPr>
          <w:rStyle w:val="VerbatimChar"/>
        </w:rPr>
        <w:t>#</w:t>
      </w:r>
      <w:r w:rsidRPr="61FD95C5" w:rsidR="000F670E">
        <w:rPr>
          <w:rStyle w:val="VerbatimChar"/>
        </w:rPr>
        <w:t>)</w:t>
      </w:r>
      <w:r w:rsidR="007E0747">
        <w:rPr/>
        <w:t xml:space="preserve"> from various social media apps </w:t>
      </w:r>
      <w:r w:rsidR="007E0747">
        <w:rPr/>
        <w:t>as a way to</w:t>
      </w:r>
      <w:r w:rsidR="007E0747">
        <w:rPr/>
        <w:t xml:space="preserve"> quickly find information on a specific topic. A tag in Obsidian works just like a hashtag in social media. If you type </w:t>
      </w:r>
      <w:r w:rsidRPr="61FD95C5" w:rsidR="007E0747">
        <w:rPr>
          <w:rStyle w:val="VerbatimChar"/>
        </w:rPr>
        <w:t>#trees</w:t>
      </w:r>
      <w:r w:rsidR="007E0747">
        <w:rPr/>
        <w:t xml:space="preserve"> on a file about trees, and then do the same on your pages about </w:t>
      </w:r>
      <w:r w:rsidR="007E0747">
        <w:rPr/>
        <w:t>xylem</w:t>
      </w:r>
      <w:r w:rsidR="007E0747">
        <w:rPr/>
        <w:t xml:space="preserve">, </w:t>
      </w:r>
      <w:r w:rsidR="007E0747">
        <w:rPr/>
        <w:t>phloem</w:t>
      </w:r>
      <w:r w:rsidR="007E0747">
        <w:rPr/>
        <w:t xml:space="preserve">, </w:t>
      </w:r>
      <w:r w:rsidR="007E0747">
        <w:rPr/>
        <w:t>climate change</w:t>
      </w:r>
      <w:r w:rsidR="007E0747">
        <w:rPr/>
        <w:t xml:space="preserve">, </w:t>
      </w:r>
      <w:r w:rsidR="007E0747">
        <w:rPr/>
        <w:t>plants</w:t>
      </w:r>
      <w:r w:rsidR="007E0747">
        <w:rPr/>
        <w:t xml:space="preserve">, </w:t>
      </w:r>
      <w:r w:rsidR="007E0747">
        <w:rPr/>
        <w:t>forests</w:t>
      </w:r>
      <w:r w:rsidR="007E0747">
        <w:rPr/>
        <w:t xml:space="preserve">, </w:t>
      </w:r>
      <w:r w:rsidR="007E0747">
        <w:rPr/>
        <w:t>deciduous</w:t>
      </w:r>
      <w:r w:rsidR="007E0747">
        <w:rPr/>
        <w:t xml:space="preserve">, and </w:t>
      </w:r>
      <w:r w:rsidR="007E0747">
        <w:rPr/>
        <w:t>coniferous</w:t>
      </w:r>
      <w:r w:rsidR="00013382">
        <w:rPr/>
        <w:t>,</w:t>
      </w:r>
      <w:r w:rsidR="007E0747">
        <w:rPr/>
        <w:t xml:space="preserve"> you could click </w:t>
      </w:r>
      <w:r w:rsidR="007E0747">
        <w:rPr/>
        <w:t xml:space="preserve">that tag on any one of those pages, and Obsidian will find every page that </w:t>
      </w:r>
      <w:r w:rsidR="007E0747">
        <w:rPr/>
        <w:t>contains</w:t>
      </w:r>
      <w:r w:rsidR="007E0747">
        <w:rPr/>
        <w:t xml:space="preserve"> that tag.</w:t>
      </w:r>
    </w:p>
    <w:p w:rsidR="007E0747" w:rsidRDefault="007E0747" w14:paraId="4AE22156" w14:textId="77777777">
      <w:pPr>
        <w:pStyle w:val="BodyText"/>
      </w:pPr>
      <w:r>
        <w:t>This acts like a super-fast search of your notes for a particular topic or ideas related to a topic.</w:t>
      </w:r>
    </w:p>
    <w:p w:rsidR="007E0747" w:rsidRDefault="007E0747" w14:paraId="4AE22157" w14:textId="77777777">
      <w:pPr>
        <w:pStyle w:val="BodyText"/>
      </w:pPr>
      <w:r w:rsidR="007E0747">
        <w:rPr/>
        <w:t xml:space="preserve">We recommend that you put your tags in the same spot on each </w:t>
      </w:r>
      <w:r w:rsidR="007E0747">
        <w:rPr/>
        <w:t>page</w:t>
      </w:r>
      <w:r w:rsidR="007E0747">
        <w:rPr/>
        <w:t xml:space="preserve"> so you know where to find them. You can also put those tags at any place in your notes and Obsidian will show you the specific spot in your notes where the tag lives.</w:t>
      </w:r>
    </w:p>
    <w:p w:rsidR="007E0747" w:rsidRDefault="007E0747" w14:paraId="4AE22158" w14:textId="08D5555A">
      <w:pPr>
        <w:pStyle w:val="BodyText"/>
      </w:pPr>
      <w:r w:rsidR="007E0747">
        <w:rPr/>
        <w:t>You can also show tags in your graph view,</w:t>
      </w:r>
      <w:r w:rsidR="00B10A84">
        <w:rPr/>
        <w:t xml:space="preserve"> </w:t>
      </w:r>
      <w:r w:rsidR="007E0747">
        <w:rPr/>
        <w:t xml:space="preserve">as below. Green dots are </w:t>
      </w:r>
      <w:r w:rsidR="007E0747">
        <w:rPr/>
        <w:t>tags</w:t>
      </w:r>
      <w:r w:rsidR="007E0747">
        <w:rPr/>
        <w:t xml:space="preserve"> and white dots are</w:t>
      </w:r>
      <w:r w:rsidR="00E37E0C">
        <w:rPr/>
        <w:t xml:space="preserve"> </w:t>
      </w:r>
      <w:r w:rsidR="007E0747">
        <w:rPr/>
        <w:t>files</w:t>
      </w:r>
      <w:r w:rsidR="00E37E0C">
        <w:rPr/>
        <w:t xml:space="preserve"> (as before)</w:t>
      </w:r>
      <w:r w:rsidR="007E0747">
        <w:rPr/>
        <w:t>. You can see in this image that there are many more connections.</w:t>
      </w:r>
    </w:p>
    <w:tbl>
      <w:tblPr>
        <w:tblStyle w:val="Table"/>
        <w:tblW w:w="5000" w:type="pct"/>
        <w:tblLayout w:type="fixed"/>
        <w:tblLook w:val="0000" w:firstRow="0" w:lastRow="0" w:firstColumn="0" w:lastColumn="0" w:noHBand="0" w:noVBand="0"/>
      </w:tblPr>
      <w:tblGrid>
        <w:gridCol w:w="9360"/>
      </w:tblGrid>
      <w:tr w:rsidR="007E0747" w:rsidTr="61FD95C5" w14:paraId="4AE2215B"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2D6A2F" w:rsidR="00E37E0C" w:rsidP="61FD95C5" w:rsidRDefault="007E0747" w14:paraId="2C9A0761" w14:textId="77777777">
            <w:pPr>
              <w:pStyle w:val="ImageCaption"/>
              <w:spacing w:before="200"/>
              <w:rPr>
                <w:i w:val="0"/>
                <w:iCs w:val="0"/>
                <w:rPrChange w:author="" w16du:dateUtc="2024-08-01T06:18:00Z" w:id="1759502785">
                  <w:rPr/>
                </w:rPrChange>
              </w:rPr>
            </w:pPr>
            <w:bookmarkStart w:name="fig-graph1" w:id="358"/>
            <w:r w:rsidRPr="61FD95C5" w:rsidR="007E0747">
              <w:rPr>
                <w:i w:val="0"/>
                <w:iCs w:val="0"/>
              </w:rPr>
              <w:t>Figure 3.4</w:t>
            </w:r>
          </w:p>
          <w:p w:rsidR="007E0747" w:rsidRDefault="007E0747" w14:paraId="4AE22159" w14:textId="734846DF">
            <w:pPr>
              <w:pStyle w:val="ImageCaption"/>
              <w:spacing w:before="200"/>
              <w:rPr/>
            </w:pPr>
            <w:r w:rsidR="007E0747">
              <w:rPr/>
              <w:t>Screenshot</w:t>
            </w:r>
            <w:r w:rsidR="00F47521">
              <w:rPr/>
              <w:t>,</w:t>
            </w:r>
            <w:r w:rsidR="00E37E0C">
              <w:rPr/>
              <w:t xml:space="preserve"> G</w:t>
            </w:r>
            <w:r w:rsidR="007E0747">
              <w:rPr/>
              <w:t xml:space="preserve">raph </w:t>
            </w:r>
            <w:r w:rsidR="00E37E0C">
              <w:rPr/>
              <w:t>V</w:t>
            </w:r>
            <w:r w:rsidR="007E0747">
              <w:rPr/>
              <w:t>iew in Obsidian</w:t>
            </w:r>
            <w:r w:rsidR="00E37E0C">
              <w:rPr/>
              <w:t xml:space="preserve"> Including Files (White Dots) and Tags (Green Dots)</w:t>
            </w:r>
          </w:p>
          <w:p w:rsidRPr="00E37E0C" w:rsidR="00E37E0C" w:rsidP="61FD95C5" w:rsidRDefault="00E37E0C" w14:paraId="24AC267A" w14:textId="617CDBC5">
            <w:pPr>
              <w:pStyle w:val="ImageCaption"/>
              <w:spacing w:before="200"/>
              <w:rPr>
                <w:i w:val="0"/>
                <w:iCs w:val="0"/>
                <w:rPrChange w:author="" w16du:dateUtc="2024-08-01T06:15:00Z" w:id="67997411">
                  <w:rPr/>
                </w:rPrChange>
              </w:rPr>
            </w:pPr>
            <w:r w:rsidRPr="61FD95C5" w:rsidR="00E37E0C">
              <w:rPr>
                <w:i w:val="0"/>
                <w:iCs w:val="0"/>
              </w:rPr>
              <w:t>[Alt text: Sc</w:t>
            </w:r>
            <w:r w:rsidRPr="61FD95C5" w:rsidR="00E37E0C">
              <w:rPr>
                <w:i w:val="0"/>
                <w:iCs w:val="0"/>
              </w:rPr>
              <w:t>reenshot, Graph view including files (white dots) and tags (green dots) in Obsi</w:t>
            </w:r>
            <w:r w:rsidRPr="61FD95C5" w:rsidR="33700FCA">
              <w:rPr>
                <w:i w:val="0"/>
                <w:iCs w:val="0"/>
              </w:rPr>
              <w:t>dian</w:t>
            </w:r>
            <w:r w:rsidRPr="61FD95C5" w:rsidR="00E37E0C">
              <w:rPr>
                <w:i w:val="0"/>
                <w:iCs w:val="0"/>
              </w:rPr>
              <w:t>]</w:t>
            </w:r>
          </w:p>
          <w:p w:rsidR="007E0747" w:rsidRDefault="007E0747" w14:paraId="4AE2215A" w14:textId="77777777">
            <w:pPr>
              <w:pStyle w:val="Compact"/>
            </w:pPr>
            <w:r>
              <w:rPr>
                <w:noProof/>
              </w:rPr>
              <w:drawing>
                <wp:inline distT="0" distB="0" distL="0" distR="0" wp14:anchorId="4AE221B7" wp14:editId="4AE221B8">
                  <wp:extent cx="5334000" cy="4137588"/>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3" name="Picture" descr="assets/u3/graph1.png"/>
                          <pic:cNvPicPr>
                            <a:picLocks noChangeAspect="1" noChangeArrowheads="1"/>
                          </pic:cNvPicPr>
                        </pic:nvPicPr>
                        <pic:blipFill>
                          <a:blip r:embed="rId18"/>
                          <a:stretch>
                            <a:fillRect/>
                          </a:stretch>
                        </pic:blipFill>
                        <pic:spPr bwMode="auto">
                          <a:xfrm>
                            <a:off x="0" y="0"/>
                            <a:ext cx="5334000" cy="4137588"/>
                          </a:xfrm>
                          <a:prstGeom prst="rect">
                            <a:avLst/>
                          </a:prstGeom>
                          <a:noFill/>
                          <a:ln w="9525">
                            <a:noFill/>
                            <a:headEnd/>
                            <a:tailEnd/>
                          </a:ln>
                        </pic:spPr>
                      </pic:pic>
                    </a:graphicData>
                  </a:graphic>
                </wp:inline>
              </w:drawing>
            </w:r>
          </w:p>
        </w:tc>
        <w:bookmarkEnd w:id="358"/>
      </w:tr>
    </w:tbl>
    <w:p w:rsidR="007E0747" w:rsidRDefault="007E0747" w14:paraId="4AE2215C" w14:textId="09BB8D1C">
      <w:pPr>
        <w:pStyle w:val="BodyText"/>
      </w:pPr>
      <w:r w:rsidR="007E0747">
        <w:rPr/>
        <w:t xml:space="preserve">You can click </w:t>
      </w:r>
      <w:r w:rsidR="00C33943">
        <w:rPr/>
        <w:t>any</w:t>
      </w:r>
      <w:r w:rsidR="007E0747">
        <w:rPr/>
        <w:t xml:space="preserve"> of the tags in Obsidian </w:t>
      </w:r>
      <w:r w:rsidR="00C33943">
        <w:rPr/>
        <w:t>to</w:t>
      </w:r>
      <w:r w:rsidR="007E0747">
        <w:rPr/>
        <w:t xml:space="preserve"> see highlighted connections and search results for that tag, allowing you to go directly to notes of interest.</w:t>
      </w:r>
    </w:p>
    <w:tbl>
      <w:tblPr>
        <w:tblStyle w:val="Table"/>
        <w:tblW w:w="5000" w:type="pct"/>
        <w:tblLayout w:type="fixed"/>
        <w:tblLook w:val="0000" w:firstRow="0" w:lastRow="0" w:firstColumn="0" w:lastColumn="0" w:noHBand="0" w:noVBand="0"/>
      </w:tblPr>
      <w:tblGrid>
        <w:gridCol w:w="9360"/>
      </w:tblGrid>
      <w:tr w:rsidR="007E0747" w:rsidTr="61FD95C5" w14:paraId="4AE2215F" w14:textId="77777777">
        <w:tc>
          <w:tcPr>
            <w:cnfStyle w:val="000010000000" w:firstRow="0" w:lastRow="0" w:firstColumn="0" w:lastColumn="0" w:oddVBand="1" w:evenVBand="0" w:oddHBand="0" w:evenHBand="0" w:firstRowFirstColumn="0" w:firstRowLastColumn="0" w:lastRowFirstColumn="0" w:lastRowLastColumn="0"/>
            <w:tcW w:w="7920" w:type="dxa"/>
            <w:tcMar/>
          </w:tcPr>
          <w:p w:rsidRPr="002D6A2F" w:rsidR="002D6A2F" w:rsidP="61FD95C5" w:rsidRDefault="007E0747" w14:paraId="53099946" w14:textId="77777777">
            <w:pPr>
              <w:pStyle w:val="ImageCaption"/>
              <w:spacing w:before="200"/>
              <w:rPr>
                <w:i w:val="0"/>
                <w:iCs w:val="0"/>
                <w:rPrChange w:author="" w16du:dateUtc="2024-08-01T06:18:00Z" w:id="1401607871">
                  <w:rPr/>
                </w:rPrChange>
              </w:rPr>
            </w:pPr>
            <w:bookmarkStart w:name="fig-graph3" w:id="382"/>
            <w:r w:rsidRPr="61FD95C5" w:rsidR="007E0747">
              <w:rPr>
                <w:i w:val="0"/>
                <w:iCs w:val="0"/>
              </w:rPr>
              <w:t>Figure 3.5</w:t>
            </w:r>
          </w:p>
          <w:p w:rsidR="007E0747" w:rsidRDefault="007E0747" w14:paraId="4AE2215D" w14:textId="216B158E">
            <w:pPr>
              <w:pStyle w:val="ImageCaption"/>
              <w:spacing w:before="200"/>
              <w:rPr/>
            </w:pPr>
            <w:r w:rsidR="007E0747">
              <w:rPr/>
              <w:t>Screenshot</w:t>
            </w:r>
            <w:r w:rsidR="00F47521">
              <w:rPr/>
              <w:t>,</w:t>
            </w:r>
            <w:r w:rsidR="007E0747">
              <w:rPr/>
              <w:t xml:space="preserve"> </w:t>
            </w:r>
            <w:r w:rsidR="33700FCA">
              <w:rPr/>
              <w:t>G</w:t>
            </w:r>
            <w:r w:rsidR="007E0747">
              <w:rPr/>
              <w:t xml:space="preserve">raph </w:t>
            </w:r>
            <w:r w:rsidR="33700FCA">
              <w:rPr/>
              <w:t>V</w:t>
            </w:r>
            <w:r w:rsidR="007E0747">
              <w:rPr/>
              <w:t>iew in Obsidian</w:t>
            </w:r>
            <w:r w:rsidR="4017EA2D">
              <w:rPr/>
              <w:t xml:space="preserve"> </w:t>
            </w:r>
            <w:r w:rsidR="4017EA2D">
              <w:rPr/>
              <w:t>With</w:t>
            </w:r>
            <w:r w:rsidR="4017EA2D">
              <w:rPr/>
              <w:t xml:space="preserve"> Tag Expanded to Show Additional Information</w:t>
            </w:r>
          </w:p>
          <w:p w:rsidRPr="00627052" w:rsidR="00627052" w:rsidP="61FD95C5" w:rsidRDefault="00627052" w14:paraId="26034F27" w14:textId="5E0F717E">
            <w:pPr>
              <w:pStyle w:val="ImageCaption"/>
              <w:spacing w:before="200"/>
              <w:rPr>
                <w:i w:val="0"/>
                <w:iCs w:val="0"/>
                <w:rPrChange w:author="" w16du:dateUtc="2024-08-01T06:19:00Z" w:id="1345961719">
                  <w:rPr/>
                </w:rPrChange>
              </w:rPr>
            </w:pPr>
            <w:r w:rsidRPr="61FD95C5" w:rsidR="33700FCA">
              <w:rPr>
                <w:i w:val="0"/>
                <w:iCs w:val="0"/>
              </w:rPr>
              <w:t>[Alt text, screenshot, g</w:t>
            </w:r>
            <w:r w:rsidRPr="61FD95C5" w:rsidR="33700FCA">
              <w:rPr>
                <w:i w:val="0"/>
                <w:iCs w:val="0"/>
              </w:rPr>
              <w:t>raph view with tag expanded in Obsidian]</w:t>
            </w:r>
          </w:p>
          <w:p w:rsidR="007E0747" w:rsidRDefault="007E0747" w14:paraId="4AE2215E" w14:textId="77777777">
            <w:pPr>
              <w:pStyle w:val="Compact"/>
            </w:pPr>
            <w:r>
              <w:rPr>
                <w:noProof/>
              </w:rPr>
              <w:drawing>
                <wp:inline distT="0" distB="0" distL="0" distR="0" wp14:anchorId="4AE221B9" wp14:editId="4AE221BA">
                  <wp:extent cx="5334000" cy="3823160"/>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347" name="Picture" descr="assets/u3/graph3.png"/>
                          <pic:cNvPicPr>
                            <a:picLocks noChangeAspect="1" noChangeArrowheads="1"/>
                          </pic:cNvPicPr>
                        </pic:nvPicPr>
                        <pic:blipFill>
                          <a:blip r:embed="rId19"/>
                          <a:stretch>
                            <a:fillRect/>
                          </a:stretch>
                        </pic:blipFill>
                        <pic:spPr bwMode="auto">
                          <a:xfrm>
                            <a:off x="0" y="0"/>
                            <a:ext cx="5334000" cy="3823160"/>
                          </a:xfrm>
                          <a:prstGeom prst="rect">
                            <a:avLst/>
                          </a:prstGeom>
                          <a:noFill/>
                          <a:ln w="9525">
                            <a:noFill/>
                            <a:headEnd/>
                            <a:tailEnd/>
                          </a:ln>
                        </pic:spPr>
                      </pic:pic>
                    </a:graphicData>
                  </a:graphic>
                </wp:inline>
              </w:drawing>
            </w:r>
          </w:p>
        </w:tc>
        <w:bookmarkEnd w:id="382"/>
      </w:tr>
    </w:tbl>
    <w:p w:rsidR="007E0747" w:rsidRDefault="007E0747" w14:paraId="4AE22160" w14:textId="0B7C3C2F">
      <w:pPr>
        <w:pStyle w:val="BodyText"/>
      </w:pPr>
      <w:r w:rsidR="007E0747">
        <w:rPr/>
        <w:t>Using links and tags together</w:t>
      </w:r>
      <w:r w:rsidR="00B1601A">
        <w:rPr/>
        <w:t xml:space="preserve"> </w:t>
      </w:r>
      <w:r w:rsidR="007E0747">
        <w:rPr/>
        <w:t xml:space="preserve">you can build </w:t>
      </w:r>
      <w:r w:rsidR="007E0747">
        <w:rPr/>
        <w:t>a very powerful</w:t>
      </w:r>
      <w:r w:rsidR="007E0747">
        <w:rPr/>
        <w:t xml:space="preserve"> and easily searchable vault of all the ideas in your courses. This can be incredibly valuable when it</w:t>
      </w:r>
      <w:r w:rsidR="00B1601A">
        <w:rPr/>
        <w:t xml:space="preserve"> is</w:t>
      </w:r>
      <w:r w:rsidR="007E0747">
        <w:rPr/>
        <w:t xml:space="preserve"> time to </w:t>
      </w:r>
      <w:r w:rsidR="007E0747">
        <w:rPr/>
        <w:t>write</w:t>
      </w:r>
      <w:r w:rsidR="007E0747">
        <w:rPr/>
        <w:t xml:space="preserve"> a paper or prepare for an exam</w:t>
      </w:r>
      <w:r w:rsidR="00405E3F">
        <w:rPr/>
        <w:t>—</w:t>
      </w:r>
      <w:r w:rsidR="007E0747">
        <w:rPr/>
        <w:t>you can have all your notes easily accessible rather than having to search through pages and pages of hand</w:t>
      </w:r>
      <w:r w:rsidR="007E0747">
        <w:rPr/>
        <w:t>written notes.</w:t>
      </w:r>
    </w:p>
    <w:p w:rsidR="007E0747" w:rsidRDefault="007E0747" w14:paraId="4AE22161" w14:textId="1A3A3FEF">
      <w:pPr>
        <w:pStyle w:val="Heading3"/>
      </w:pPr>
      <w:bookmarkStart w:name="activity-tag-link-connect-reflect" w:id="404"/>
      <w:r w:rsidR="007E0747">
        <w:rPr/>
        <w:t>3.2.1 Activity: Tag, Link, Connect</w:t>
      </w:r>
      <w:r w:rsidR="00B1601A">
        <w:rPr/>
        <w:t>, and</w:t>
      </w:r>
      <w:r w:rsidR="007E0747">
        <w:rPr/>
        <w:t xml:space="preserve"> Reflect</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7E0747" w:rsidTr="61FD95C5" w14:paraId="4AE22165"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7E0747" w:rsidRDefault="007E0747" w14:paraId="4AE22162" w14:textId="77777777">
            <w:pPr>
              <w:pStyle w:val="FirstParagraph"/>
              <w:spacing w:before="16" w:after="64"/>
            </w:pPr>
          </w:p>
          <w:p w:rsidR="007E0747" w:rsidP="61FD95C5" w:rsidRDefault="00405E3F" w14:paraId="4AE22163" w14:textId="76886D7C">
            <w:pPr>
              <w:pStyle w:val="ListBullet"/>
              <w:rPr/>
            </w:pPr>
            <w:r w:rsidRPr="00405E3F" w:rsidR="00405E3F">
              <w:rPr>
                <w:b w:val="1"/>
                <w:bCs w:val="1"/>
                <w:kern w:val="2"/>
                <w:lang w:val="en-CA"/>
                <w14:ligatures w14:val="standardContextual"/>
              </w:rPr>
              <w:t>Tag</w:t>
            </w:r>
            <w:r w:rsidR="00405E3F">
              <w:rPr/>
              <w:t xml:space="preserve">: </w:t>
            </w:r>
            <w:r w:rsidR="007E0747">
              <w:rPr/>
              <w:t>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rsidR="007E0747" w:rsidP="61FD95C5" w:rsidRDefault="00C47260" w14:paraId="4AE22164" w14:textId="09424BEC">
            <w:pPr>
              <w:pStyle w:val="ListBullet"/>
              <w:rPr/>
            </w:pPr>
            <w:r w:rsidRPr="00C47260" w:rsidR="0C38CC7E">
              <w:rPr>
                <w:b w:val="1"/>
                <w:bCs w:val="1"/>
                <w:kern w:val="2"/>
                <w:lang w:val="en-CA"/>
                <w14:ligatures w14:val="standardContextual"/>
              </w:rPr>
              <w:t>Write</w:t>
            </w:r>
            <w:r w:rsidR="0C38CC7E">
              <w:rPr/>
              <w:t xml:space="preserve">: </w:t>
            </w:r>
            <w:r w:rsidR="007E0747">
              <w:rPr/>
              <w:t>Add to your</w:t>
            </w:r>
            <w:r w:rsidR="4555CF41">
              <w:rPr/>
              <w:t xml:space="preserve"> R</w:t>
            </w:r>
            <w:r w:rsidR="007E0747">
              <w:rPr/>
              <w:t xml:space="preserve">eflective </w:t>
            </w:r>
            <w:r w:rsidR="4555CF41">
              <w:rPr/>
              <w:t>J</w:t>
            </w:r>
            <w:r w:rsidR="007E0747">
              <w:rPr/>
              <w:t>ournal your thoughts and experience on using tags. What were your struggles or “a</w:t>
            </w:r>
            <w:r w:rsidR="0C38CC7E">
              <w:rPr/>
              <w:t>h</w:t>
            </w:r>
            <w:r w:rsidR="007E0747">
              <w:rPr/>
              <w:t>-ha” moments? What questions do you have? Remember to reach out for support on</w:t>
            </w:r>
            <w:r w:rsidR="00F83E49">
              <w:rPr/>
              <w:t xml:space="preserve"> the</w:t>
            </w:r>
            <w:r w:rsidR="007E0747">
              <w:rPr/>
              <w:t xml:space="preserve"> </w:t>
            </w:r>
            <w:r w:rsidR="001020DF">
              <w:fldChar w:fldCharType="begin"/>
            </w:r>
            <w:ins w:author="Deb Troendle-Scott" w:date="2024-08-01T14:22:00Z" w16du:dateUtc="2024-08-01T06:22:00Z" w:id="419">
              <w:r>
                <w:instrText xml:space="preserve">HYPERLINK "https://twu.discourse.group/" \h </w:instrText>
              </w:r>
            </w:ins>
            <w:del w:author="Deb Troendle-Scott" w:date="2024-08-01T14:22:00Z" w16du:dateUtc="2024-08-01T06:22:00Z" w:id="420">
              <w:r>
                <w:delInstrText xml:space="preserve">HYPERLINK "https://twu.discourse.group" \h</w:delInstrText>
              </w:r>
            </w:del>
            <w:r w:rsidR="001020DF">
              <w:fldChar w:fldCharType="separate"/>
            </w:r>
            <w:r w:rsidR="00F83E49">
              <w:rPr>
                <w:rStyle w:val="Hyperlink"/>
              </w:rPr>
              <w:t>Learning Hub</w:t>
            </w:r>
            <w:r w:rsidR="001020DF">
              <w:rPr>
                <w:rStyle w:val="Hyperlink"/>
              </w:rPr>
              <w:fldChar w:fldCharType="end"/>
            </w:r>
            <w:r w:rsidR="007E0747">
              <w:rPr/>
              <w:t xml:space="preserve"> in </w:t>
            </w:r>
            <w:r w:rsidRPr="0023286E" w:rsidR="007E0747">
              <w:rPr>
                <w:kern w:val="2"/>
                <w:lang w:val="en-CA"/>
                <w14:ligatures w14:val="standardContextual"/>
              </w:rPr>
              <w:t>Discourse</w:t>
            </w:r>
            <w:r w:rsidR="007E0747">
              <w:rPr/>
              <w:t>.</w:t>
            </w:r>
          </w:p>
        </w:tc>
      </w:tr>
    </w:tbl>
    <w:p w:rsidR="007E0747" w:rsidRDefault="007E0747" w14:paraId="4AE22166" w14:textId="33055B05">
      <w:pPr>
        <w:pStyle w:val="Heading2"/>
      </w:pPr>
      <w:bookmarkStart w:name="sense-making-through-concept-maps" w:id="424"/>
      <w:bookmarkEnd w:id="329"/>
      <w:bookmarkEnd w:id="404"/>
      <w:r w:rsidR="007E0747">
        <w:rPr/>
        <w:t>3.3 Sense-</w:t>
      </w:r>
      <w:r w:rsidR="00F83E49">
        <w:rPr/>
        <w:t>M</w:t>
      </w:r>
      <w:r w:rsidR="007E0747">
        <w:rPr/>
        <w:t>aking Through Concept Maps</w:t>
      </w:r>
    </w:p>
    <w:p w:rsidR="007E0747" w:rsidRDefault="007E0747" w14:paraId="4AE22167" w14:textId="0F029606">
      <w:pPr>
        <w:pStyle w:val="FirstParagraph"/>
      </w:pPr>
      <w:r w:rsidR="007E0747">
        <w:rPr/>
        <w:t xml:space="preserve">As you </w:t>
      </w:r>
      <w:r w:rsidR="00F83E49">
        <w:rPr/>
        <w:t>saw</w:t>
      </w:r>
      <w:r w:rsidR="007E0747">
        <w:rPr/>
        <w:t xml:space="preserve"> at the beginning of this unit, sense-making is the </w:t>
      </w:r>
      <w:r w:rsidRPr="61FD95C5" w:rsidR="007E0747">
        <w:rPr>
          <w:b w:val="1"/>
          <w:bCs w:val="1"/>
        </w:rPr>
        <w:t>work</w:t>
      </w:r>
      <w:r w:rsidR="007E0747">
        <w:rPr/>
        <w:t xml:space="preserve"> of learning. There is no way around the work of learning because learning is work. It takes time and cognitive effort. As much as we wish to be able to </w:t>
      </w:r>
      <w:r w:rsidR="00F83E49">
        <w:rPr/>
        <w:t>“</w:t>
      </w:r>
      <w:r w:rsidR="007E0747">
        <w:rPr/>
        <w:t>learn</w:t>
      </w:r>
      <w:r w:rsidR="00F83E49">
        <w:rPr/>
        <w:t>”</w:t>
      </w:r>
      <w:r w:rsidR="007E0747">
        <w:rPr/>
        <w:t xml:space="preserve"> like Neo in </w:t>
      </w:r>
      <w:r w:rsidRPr="61FD95C5" w:rsidR="007E0747">
        <w:rPr>
          <w:i w:val="1"/>
          <w:iCs w:val="1"/>
        </w:rPr>
        <w:t>The Matrix</w:t>
      </w:r>
      <w:r w:rsidR="007E0747">
        <w:rPr/>
        <w:t xml:space="preserve">, we </w:t>
      </w:r>
      <w:r w:rsidR="007E0747">
        <w:rPr/>
        <w:t>can’t</w:t>
      </w:r>
      <w:r w:rsidR="007E0747">
        <w:rPr/>
        <w:t xml:space="preserve"> (</w:t>
      </w:r>
      <w:commentRangeStart w:id="433"/>
      <w:commentRangeStart w:id="1553268294"/>
      <w:r w:rsidR="007E0747">
        <w:rPr/>
        <w:t xml:space="preserve">see </w:t>
      </w:r>
      <w:del w:author="Deb Troendle-Scott" w:date="2024-08-01T14:24:00Z" w:id="533260343">
        <w:r w:rsidDel="007E0747">
          <w:delText>one of my</w:delText>
        </w:r>
      </w:del>
      <w:ins w:author="Deb Troendle-Scott" w:date="2024-08-01T14:24:00Z" w:id="1220870767">
        <w:r w:rsidR="00794D93">
          <w:t>a</w:t>
        </w:r>
      </w:ins>
      <w:r w:rsidR="007E0747">
        <w:rPr/>
        <w:t xml:space="preserve"> </w:t>
      </w:r>
      <w:r w:rsidR="007E0747">
        <w:rPr/>
        <w:t>favourite</w:t>
      </w:r>
      <w:r w:rsidR="007E0747">
        <w:rPr/>
        <w:t xml:space="preserve"> scene</w:t>
      </w:r>
      <w:del w:author="Deb Troendle-Scott" w:date="2024-08-01T14:24:00Z" w:id="312223609">
        <w:r w:rsidDel="007E0747">
          <w:delText>s</w:delText>
        </w:r>
      </w:del>
      <w:r w:rsidR="007E0747">
        <w:rPr/>
        <w:t xml:space="preserve"> in a movie, below; and </w:t>
      </w:r>
      <w:r w:rsidR="007E0747">
        <w:rPr/>
        <w:t>it’s</w:t>
      </w:r>
      <w:r w:rsidR="007E0747">
        <w:rPr/>
        <w:t xml:space="preserve"> not just because Keanu Reeves is the GOAT 🐐</w:t>
      </w:r>
      <w:commentRangeEnd w:id="433"/>
      <w:r>
        <w:rPr>
          <w:rStyle w:val="CommentReference"/>
        </w:rPr>
        <w:commentReference w:id="433"/>
      </w:r>
      <w:commentRangeEnd w:id="1553268294"/>
      <w:r>
        <w:rPr>
          <w:rStyle w:val="CommentReference"/>
        </w:rPr>
        <w:commentReference w:id="1553268294"/>
      </w:r>
      <w:r w:rsidR="007E0747">
        <w:rPr/>
        <w:t>).</w:t>
      </w:r>
    </w:p>
    <w:p w:rsidR="007E0747" w:rsidP="61FD95C5" w:rsidRDefault="00501576" w14:paraId="4AE22168" w14:textId="2F710AA0">
      <w:pPr>
        <w:pStyle w:val="ListBullet"/>
        <w:rPr>
          <w:rFonts w:ascii="Aptos" w:hAnsi="Aptos"/>
        </w:rPr>
      </w:pPr>
      <w:commentRangeStart w:id="438"/>
      <w:r w:rsidRPr="61FD95C5" w:rsidR="00501576">
        <w:rPr>
          <w:b w:val="1"/>
          <w:bCs w:val="1"/>
        </w:rPr>
        <w:t>Watch</w:t>
      </w:r>
      <w:commentRangeEnd w:id="438"/>
      <w:r>
        <w:rPr>
          <w:rStyle w:val="CommentReference"/>
        </w:rPr>
        <w:commentReference w:id="438"/>
      </w:r>
      <w:r w:rsidR="00501576">
        <w:rPr/>
        <w:t xml:space="preserve">: </w:t>
      </w:r>
      <w:r>
        <w:fldChar w:fldCharType="begin"/>
      </w:r>
      <w:r>
        <w:instrText xml:space="preserve">HYPERLINK "https://www.youtube-nocookie.com/embed/0YhJxJZOWBw" \h </w:instrText>
      </w:r>
      <w:r>
        <w:fldChar w:fldCharType="separate"/>
      </w:r>
      <w:r w:rsidRPr="61FD95C5" w:rsidR="00501576">
        <w:rPr>
          <w:rStyle w:val="Hyperlink"/>
        </w:rPr>
        <w:t>The Matrix - ‘I Know Kung Fu’</w:t>
      </w:r>
      <w:r w:rsidRPr="61FD95C5">
        <w:rPr>
          <w:rStyle w:val="Hyperlink"/>
        </w:rPr>
        <w:fldChar w:fldCharType="end"/>
      </w:r>
      <w:r w:rsidRPr="61FD95C5" w:rsidR="001C2B61">
        <w:rPr>
          <w:rStyle w:val="Hyperlink"/>
        </w:rPr>
        <w:t xml:space="preserve"> </w:t>
      </w:r>
      <w:r w:rsidRPr="61FD95C5">
        <w:rPr>
          <w:rStyle w:val="Hyperlink"/>
        </w:rPr>
        <w:fldChar w:fldCharType="begin"/>
      </w:r>
      <w:r w:rsidRPr="61FD95C5">
        <w:rPr>
          <w:rStyle w:val="Hyperlink"/>
        </w:rPr>
        <w:instrText xml:space="preserve"> ADDIN ZOTERO_ITEM CSL_CITATION {"citationID":"AeTPMtjM","properties":{"formattedCitation":"(2019)","plainCitation":"(2019)","noteIndex":0},"citationItems":[{"id":226,"uris":["http://zotero.org/users/14693029/items/GVM53IDU"],"itemData":{"id":226,"type":"motion_picture","note":"author: clipsblu ||","publisher":"YouTube","title":"The matrix - I know \"Kung Fu\"","URL":"https://www.youtube.com/watch?v=0YhJxJZOWBw","issued":{"date-parts":[["2019",2,8]]}},"label":"page","suppress-author":true}],"schema":"https://github.com/citation-style-language/schema/raw/master/csl-citation.json"} </w:instrText>
      </w:r>
      <w:r w:rsidRPr="61FD95C5">
        <w:rPr>
          <w:rStyle w:val="Hyperlink"/>
        </w:rPr>
        <w:fldChar w:fldCharType="separate"/>
      </w:r>
      <w:r w:rsidRPr="61FD95C5" w:rsidR="001C2B61">
        <w:rPr>
          <w:rFonts w:ascii="Aptos" w:hAnsi="Aptos"/>
        </w:rPr>
        <w:t>(2019)</w:t>
      </w:r>
      <w:r w:rsidRPr="61FD95C5">
        <w:rPr>
          <w:rStyle w:val="Hyperlink"/>
        </w:rPr>
        <w:fldChar w:fldCharType="end"/>
      </w:r>
    </w:p>
    <w:p w:rsidR="007E0747" w:rsidRDefault="00FF12A7" w14:paraId="4AE22169" w14:textId="77777777">
      <w:pPr>
        <w:pStyle w:val="BodyText"/>
      </w:pPr>
      <w:hyperlink r:id="rId20">
        <w:r w:rsidR="007E0747">
          <w:rPr>
            <w:rStyle w:val="Hyperlink"/>
          </w:rPr>
          <w:t>https://www.youtube-nocookie.com/embed/0YhJxJZOWBw</w:t>
        </w:r>
      </w:hyperlink>
    </w:p>
    <w:p w:rsidR="007E0747" w:rsidRDefault="007E0747" w14:paraId="4AE2216A" w14:textId="3BE7FF1B">
      <w:pPr>
        <w:pStyle w:val="BodyText"/>
      </w:pPr>
      <w:r w:rsidR="007E0747">
        <w:rPr/>
        <w:t xml:space="preserve">Tags and links in Obsidian can be visualized using </w:t>
      </w:r>
      <w:r w:rsidR="00F80CB2">
        <w:rPr/>
        <w:t>g</w:t>
      </w:r>
      <w:r w:rsidR="007E0747">
        <w:rPr/>
        <w:t xml:space="preserve">raph </w:t>
      </w:r>
      <w:r w:rsidR="00F80CB2">
        <w:rPr/>
        <w:t>v</w:t>
      </w:r>
      <w:r w:rsidR="007E0747">
        <w:rPr/>
        <w:t xml:space="preserve">iew, but as this is an algorithmically generated map of the connections between ideas and files in your vault, there is little you can do to customize it. Fortunately, Obsidian also features a tool called the </w:t>
      </w:r>
      <w:r w:rsidR="007E0747">
        <w:rPr/>
        <w:t>Canvas</w:t>
      </w:r>
      <w:r w:rsidR="007E0747">
        <w:rPr/>
        <w:t>, which is a blank space that you can use to manually connect ideas in a visual format, allowing you to see connections and relationships that make sense to you. The following video is a brief explanation of how to use the Canvas in Obsidian.</w:t>
      </w:r>
    </w:p>
    <w:p w:rsidR="007E0747" w:rsidRDefault="007E0747" w14:paraId="4DB19B95" w14:textId="28961C6D">
      <w:pPr>
        <w:pStyle w:val="Heading3"/>
      </w:pPr>
      <w:r w:rsidR="427D5104">
        <w:rPr/>
        <w:t>3.3.1 Activity: O</w:t>
      </w:r>
      <w:r w:rsidR="339C4A9C">
        <w:rPr/>
        <w:t>bsidian Concept Map</w:t>
      </w:r>
    </w:p>
    <w:p w:rsidR="007E0747" w:rsidP="61FD95C5" w:rsidRDefault="007E0747" w14:paraId="27638442" w14:textId="77777777">
      <w:pPr>
        <w:pStyle w:val="FirstParagraph"/>
        <w:spacing w:before="16" w:after="64"/>
      </w:pPr>
    </w:p>
    <w:p w:rsidR="007E0747" w:rsidP="61FD95C5" w:rsidRDefault="007E0747" w14:paraId="21303BC4" w14:textId="732CE3D4">
      <w:pPr>
        <w:pStyle w:val="ListBullet"/>
        <w:rPr/>
      </w:pPr>
      <w:r w:rsidRPr="61FD95C5" w:rsidR="339C4A9C">
        <w:rPr>
          <w:b w:val="1"/>
          <w:bCs w:val="1"/>
        </w:rPr>
        <w:t>Watch</w:t>
      </w:r>
      <w:r w:rsidR="339C4A9C">
        <w:rPr/>
        <w:t xml:space="preserve">: </w:t>
      </w:r>
      <w:ins w:author="Kelly Marjanovic" w:date="2024-09-06T23:03:46.864Z" w:id="1359007775">
        <w:r>
          <w:fldChar w:fldCharType="begin"/>
        </w:r>
        <w:r>
          <w:instrText xml:space="preserve">HYPERLINK "https://www.youtube-nocookie.com/embed/eHI-Szjpafk" </w:instrText>
        </w:r>
        <w:r>
          <w:fldChar w:fldCharType="separate"/>
        </w:r>
        <w:r/>
      </w:ins>
      <w:r>
        <w:fldChar w:fldCharType="begin"/>
      </w:r>
      <w:r>
        <w:instrText xml:space="preserve">HYPERLINK "https://www.youtube-nocookie.com/embed/eHI-Szjpafk" \h </w:instrText>
      </w:r>
      <w:r>
        <w:fldChar w:fldCharType="separate"/>
      </w:r>
      <w:r w:rsidRPr="61FD95C5" w:rsidR="339C4A9C">
        <w:rPr>
          <w:rStyle w:val="Hyperlink"/>
          <w:i w:val="1"/>
          <w:iCs w:val="1"/>
        </w:rPr>
        <w:t xml:space="preserve">Mind Mapping in Obsidian Canvas </w:t>
      </w:r>
      <w:r>
        <w:fldChar w:fldCharType="end"/>
      </w:r>
      <w:ins w:author="Kelly Marjanovic" w:date="2024-09-06T23:03:46.864Z" w:id="472213865">
        <w:r>
          <w:fldChar w:fldCharType="end"/>
        </w:r>
      </w:ins>
      <w:r w:rsidRPr="61FD95C5">
        <w:rPr>
          <w:rStyle w:val="Hyperlink"/>
          <w:i w:val="1"/>
          <w:iCs w:val="1"/>
        </w:rPr>
        <w:fldChar w:fldCharType="begin"/>
      </w:r>
      <w:r w:rsidRPr="61FD95C5">
        <w:rPr>
          <w:rStyle w:val="Hyperlink"/>
          <w:i w:val="1"/>
          <w:iCs w:val="1"/>
        </w:rPr>
        <w:instrText xml:space="preserve"> ADDIN ZOTERO_ITEM CSL_CITATION {"citationID":"VamHdQCP","properties":{"formattedCitation":"(2023)","plainCitation":"(2023)","noteIndex":0},"citationItems":[{"id":228,"uris":["http://zotero.org/users/14693029/items/67ANRMM2"],"itemData":{"id":228,"type":"motion_picture","medium":"Video","note":"author: Zhao || Vicky","publisher":"YouTube","title":"Mind mapping in Obsidian Canvas","URL":"https://www.youtube-nocookie.com/embed/eHI-Szjpafk","issued":{"date-parts":[["2023",1,7]]}},"label":"page","suppress-author":true}],"schema":"https://github.com/citation-style-language/schema/raw/master/csl-citation.json"} </w:instrText>
      </w:r>
      <w:r w:rsidRPr="61FD95C5">
        <w:rPr>
          <w:rStyle w:val="Hyperlink"/>
          <w:i w:val="1"/>
          <w:iCs w:val="1"/>
        </w:rPr>
        <w:fldChar w:fldCharType="separate"/>
      </w:r>
      <w:r w:rsidRPr="61FD95C5" w:rsidR="339C4A9C">
        <w:rPr>
          <w:rFonts w:ascii="Aptos" w:hAnsi="Aptos"/>
        </w:rPr>
        <w:t>(2023)</w:t>
      </w:r>
      <w:r w:rsidRPr="61FD95C5">
        <w:rPr>
          <w:rStyle w:val="Hyperlink"/>
          <w:i w:val="1"/>
          <w:iCs w:val="1"/>
        </w:rPr>
        <w:fldChar w:fldCharType="end"/>
      </w:r>
      <w:r w:rsidR="339C4A9C">
        <w:rPr/>
        <w:t>. As you watch, follow th</w:t>
      </w:r>
      <w:r w:rsidR="644975ED">
        <w:rPr/>
        <w:t xml:space="preserve">e directions and to create a concept map in Obsidian.  You will use this </w:t>
      </w:r>
      <w:r w:rsidR="46924918">
        <w:rPr/>
        <w:t>in the next activity.</w:t>
      </w:r>
    </w:p>
    <w:p w:rsidR="007E0747" w:rsidP="61FD95C5" w:rsidRDefault="007E0747" w14:paraId="3D8F69D9" w14:textId="2B853742">
      <w:pPr>
        <w:pStyle w:val="ListBullet"/>
        <w:numPr>
          <w:ilvl w:val="0"/>
          <w:numId w:val="0"/>
        </w:numPr>
        <w:ind w:left="360"/>
      </w:pPr>
    </w:p>
    <w:p w:rsidR="007E0747" w:rsidP="61FD95C5" w:rsidRDefault="007E0747" w14:paraId="3B127D34" w14:textId="77777777">
      <w:pPr>
        <w:pStyle w:val="BodyText"/>
        <w:rPr>
          <w:rStyle w:val="Hyperlink"/>
        </w:rPr>
      </w:pPr>
      <w:r>
        <w:fldChar w:fldCharType="begin"/>
      </w:r>
      <w:r>
        <w:instrText xml:space="preserve">HYPERLINK "https://www.youtube-nocookie.com/embed/eHI-Szjpafk" </w:instrText>
      </w:r>
      <w:r>
        <w:fldChar w:fldCharType="separate"/>
      </w:r>
      <w:r w:rsidRPr="61FD95C5" w:rsidR="46924918">
        <w:rPr>
          <w:rStyle w:val="Hyperlink"/>
        </w:rPr>
        <w:t>https://www.youtube-nocookie.com/embed/eHI-Szjpafk</w:t>
      </w:r>
      <w:r>
        <w:fldChar w:fldCharType="end"/>
      </w:r>
    </w:p>
    <w:p w:rsidR="007E0747" w:rsidP="61FD95C5" w:rsidRDefault="007E0747" w14:paraId="1A8B656B" w14:textId="7261BFD4">
      <w:pPr>
        <w:pStyle w:val="BodyText"/>
      </w:pPr>
    </w:p>
    <w:p w:rsidR="007E0747" w:rsidRDefault="007E0747" w14:paraId="4AE2216D" w14:textId="0C8E6231">
      <w:pPr>
        <w:pStyle w:val="Heading3"/>
      </w:pPr>
      <w:bookmarkStart w:name="activity-open-video-and-audio-lectures" w:id="460"/>
      <w:r w:rsidR="007E0747">
        <w:rPr/>
        <w:t>3.3.</w:t>
      </w:r>
      <w:r w:rsidR="736E25B2">
        <w:rPr/>
        <w:t>2</w:t>
      </w:r>
      <w:r w:rsidR="007E0747">
        <w:rPr/>
        <w:t xml:space="preserve"> Activity: </w:t>
      </w:r>
      <w:r w:rsidR="007E0747">
        <w:rPr/>
        <w:t xml:space="preserve">Open </w:t>
      </w:r>
      <w:r w:rsidR="00E84023">
        <w:rPr/>
        <w:t>Source</w:t>
      </w:r>
      <w:r w:rsidR="00E84023">
        <w:rPr/>
        <w:t xml:space="preserve"> </w:t>
      </w:r>
      <w:r w:rsidR="007E0747">
        <w:rPr/>
        <w:t>Video and Audio Lectures</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7E0747" w:rsidTr="61FD95C5" w14:paraId="4AE22176"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7E0747" w:rsidRDefault="007E0747" w14:paraId="4AE2216E" w14:textId="77777777">
            <w:pPr>
              <w:pStyle w:val="FirstParagraph"/>
              <w:spacing w:before="16" w:after="64"/>
            </w:pPr>
          </w:p>
          <w:p w:rsidR="007E0747" w:rsidP="61FD95C5" w:rsidRDefault="00437A32" w14:paraId="4AE2216F" w14:textId="08658ED5">
            <w:pPr>
              <w:pStyle w:val="ListBullet"/>
              <w:rPr/>
            </w:pPr>
            <w:r w:rsidRPr="00437A32" w:rsidR="6FB412B6">
              <w:rPr>
                <w:b w:val="1"/>
                <w:bCs w:val="1"/>
                <w:kern w:val="2"/>
                <w:lang w:val="en-CA"/>
                <w14:ligatures w14:val="standardContextual"/>
              </w:rPr>
              <w:t>Search</w:t>
            </w:r>
            <w:r w:rsidR="6FB412B6">
              <w:rPr/>
              <w:t xml:space="preserve">: </w:t>
            </w:r>
            <w:r w:rsidR="007E0747">
              <w:rPr/>
              <w:t>Search for a video or audio lecture on a topic of interest. Use your advanced search skills or browse the following sites to find a suitable recording aligned with your interests</w:t>
            </w:r>
            <w:r w:rsidR="168F3B6A">
              <w:rPr/>
              <w:t>:</w:t>
            </w:r>
          </w:p>
          <w:p w:rsidR="007E0747" w:rsidP="007E0747" w:rsidRDefault="001020DF" w14:paraId="4AE22170" w14:textId="63F6E76C">
            <w:pPr>
              <w:pStyle w:val="Compact"/>
              <w:numPr>
                <w:ilvl w:val="0"/>
                <w:numId w:val="2"/>
              </w:numPr>
              <w:rPr/>
            </w:pPr>
            <w:r w:rsidRPr="61FD95C5">
              <w:rPr>
                <w:i w:val="1"/>
                <w:iCs w:val="1"/>
                <w:sz w:val="24"/>
                <w:szCs w:val="24"/>
                <w:lang w:eastAsia="en-US"/>
              </w:rPr>
              <w:fldChar w:fldCharType="begin"/>
            </w:r>
            <w:r w:rsidRPr="61FD95C5">
              <w:rPr>
                <w:i w:val="1"/>
                <w:iCs w:val="1"/>
              </w:rPr>
              <w:instrText>HYPERLINK "https://www.openculture.com/freeonlinecourses" \h</w:instrText>
            </w:r>
            <w:r w:rsidRPr="00FF12A7">
              <w:rPr>
                <w:i/>
                <w:iCs/>
              </w:rPr>
            </w:r>
            <w:r w:rsidRPr="61FD95C5">
              <w:rPr>
                <w:i w:val="1"/>
                <w:iCs w:val="1"/>
                <w:lang w:eastAsia="en-US"/>
              </w:rPr>
              <w:fldChar w:fldCharType="separate"/>
            </w:r>
            <w:r w:rsidRPr="61FD95C5" w:rsidR="007E0747">
              <w:rPr>
                <w:rStyle w:val="Hyperlink"/>
                <w:i w:val="1"/>
                <w:iCs w:val="1"/>
              </w:rPr>
              <w:t xml:space="preserve">Open </w:t>
            </w:r>
            <w:r w:rsidRPr="61FD95C5" w:rsidR="046BD768">
              <w:rPr>
                <w:rStyle w:val="Hyperlink"/>
                <w:i w:val="1"/>
                <w:iCs w:val="1"/>
              </w:rPr>
              <w:t>C</w:t>
            </w:r>
            <w:r w:rsidRPr="61FD95C5" w:rsidR="007E0747">
              <w:rPr>
                <w:rStyle w:val="Hyperlink"/>
                <w:i w:val="1"/>
                <w:iCs w:val="1"/>
              </w:rPr>
              <w:t>ulture</w:t>
            </w:r>
            <w:r w:rsidRPr="61FD95C5">
              <w:rPr>
                <w:rStyle w:val="Hyperlink"/>
                <w:i w:val="1"/>
                <w:iCs w:val="1"/>
                <w:sz w:val="24"/>
                <w:szCs w:val="24"/>
                <w:lang w:eastAsia="en-US"/>
              </w:rPr>
              <w:fldChar w:fldCharType="end"/>
            </w:r>
            <w:r w:rsidR="5D8346F7">
              <w:rPr>
                <w:rStyle w:val="Hyperlink"/>
              </w:rPr>
              <w:t xml:space="preserve"> </w:t>
            </w:r>
            <w:r w:rsidR="00CC2184">
              <w:rPr>
                <w:rStyle w:val="Hyperlink"/>
              </w:rPr>
              <w:fldChar w:fldCharType="begin"/>
            </w:r>
            <w:r w:rsidR="00007183">
              <w:rPr>
                <w:rStyle w:val="Hyperlink"/>
              </w:rPr>
              <w:instrText xml:space="preserve"> ADDIN ZOTERO_ITEM CSL_CITATION {"citationID":"aUcgsSo5","properties":{"formattedCitation":"(2024)","plainCitation":"(2024)","noteIndex":0},"citationItems":[{"id":231,"uris":["http://zotero.org/users/14693029/items/WDGUAZM2"],"itemData":{"id":231,"type":"webpage","container-title":"Open Culture","title":"1,700 free online courses from top universities","URL":"https://www.openculture.com/freeonlinecourses","author":[{"family":"Open Culture","given":""}],"issued":{"date-parts":[["2024"]]}},"label":"page","suppress-author":true}],"schema":"https://github.com/citation-style-language/schema/raw/master/csl-citation.json"} </w:instrText>
            </w:r>
            <w:r w:rsidR="00CC2184">
              <w:rPr>
                <w:rStyle w:val="Hyperlink"/>
              </w:rPr>
              <w:fldChar w:fldCharType="separate"/>
            </w:r>
            <w:r w:rsidRPr="00CC2184" w:rsidR="77B0C46A">
              <w:rPr>
                <w:rFonts w:ascii="Aptos" w:hAnsi="Aptos"/>
              </w:rPr>
              <w:t>(2024)</w:t>
            </w:r>
            <w:r w:rsidR="00CC2184">
              <w:rPr>
                <w:rStyle w:val="Hyperlink"/>
              </w:rPr>
              <w:fldChar w:fldCharType="end"/>
            </w:r>
            <w:r w:rsidR="250B1949">
              <w:rPr>
                <w:rStyle w:val="Hyperlink"/>
              </w:rPr>
              <w:t>.</w:t>
            </w:r>
            <w:r w:rsidR="007E0747">
              <w:rPr/>
              <w:t xml:space="preserve"> Over </w:t>
            </w:r>
            <w:r w:rsidR="007E0747">
              <w:rPr/>
              <w:t xml:space="preserve">30,000 </w:t>
            </w:r>
            <w:r w:rsidR="5CD37E49">
              <w:rPr/>
              <w:t>hours</w:t>
            </w:r>
            <w:r w:rsidR="007E0747">
              <w:rPr/>
              <w:t xml:space="preserve"> of free audio and video lectures</w:t>
            </w:r>
          </w:p>
          <w:p w:rsidR="007E0747" w:rsidP="007E0747" w:rsidRDefault="001020DF" w14:paraId="4AE22171" w14:textId="3267498B">
            <w:pPr>
              <w:pStyle w:val="Compact"/>
              <w:numPr>
                <w:ilvl w:val="0"/>
                <w:numId w:val="2"/>
              </w:numPr>
              <w:rPr/>
            </w:pPr>
            <w:r w:rsidRPr="61FD95C5">
              <w:rPr>
                <w:i w:val="1"/>
                <w:iCs w:val="1"/>
                <w:sz w:val="24"/>
                <w:szCs w:val="24"/>
                <w:lang w:eastAsia="en-US"/>
              </w:rPr>
              <w:fldChar w:fldCharType="begin"/>
            </w:r>
            <w:r w:rsidRPr="61FD95C5">
              <w:rPr>
                <w:i w:val="1"/>
                <w:iCs w:val="1"/>
              </w:rPr>
              <w:instrText>HYPERLINK "https://oyc.yale.edu/" \h</w:instrText>
            </w:r>
            <w:r w:rsidRPr="00FF12A7">
              <w:rPr>
                <w:i/>
                <w:iCs/>
              </w:rPr>
            </w:r>
            <w:r w:rsidRPr="61FD95C5">
              <w:rPr>
                <w:i w:val="1"/>
                <w:iCs w:val="1"/>
                <w:lang w:eastAsia="en-US"/>
              </w:rPr>
              <w:fldChar w:fldCharType="separate"/>
            </w:r>
            <w:r w:rsidRPr="61FD95C5" w:rsidR="007E0747">
              <w:rPr>
                <w:rStyle w:val="Hyperlink"/>
                <w:i w:val="1"/>
                <w:iCs w:val="1"/>
              </w:rPr>
              <w:t xml:space="preserve">Open Yale </w:t>
            </w:r>
            <w:r w:rsidRPr="61FD95C5" w:rsidR="046BD768">
              <w:rPr>
                <w:rStyle w:val="Hyperlink"/>
                <w:i w:val="1"/>
                <w:iCs w:val="1"/>
              </w:rPr>
              <w:t>C</w:t>
            </w:r>
            <w:r w:rsidRPr="61FD95C5" w:rsidR="007E0747">
              <w:rPr>
                <w:rStyle w:val="Hyperlink"/>
                <w:i w:val="1"/>
                <w:iCs w:val="1"/>
              </w:rPr>
              <w:t>ourses</w:t>
            </w:r>
            <w:r w:rsidRPr="61FD95C5">
              <w:rPr>
                <w:rStyle w:val="Hyperlink"/>
                <w:i w:val="1"/>
                <w:iCs w:val="1"/>
                <w:sz w:val="24"/>
                <w:szCs w:val="24"/>
                <w:lang w:eastAsia="en-US"/>
              </w:rPr>
              <w:fldChar w:fldCharType="end"/>
            </w:r>
            <w:r w:rsidR="11A743D2">
              <w:rPr>
                <w:rStyle w:val="Hyperlink"/>
              </w:rPr>
              <w:t xml:space="preserve"> </w:t>
            </w:r>
            <w:r w:rsidR="00AA4B5D">
              <w:rPr>
                <w:rStyle w:val="Hyperlink"/>
              </w:rPr>
              <w:fldChar w:fldCharType="begin"/>
            </w:r>
            <w:r w:rsidR="00007183">
              <w:rPr>
                <w:rStyle w:val="Hyperlink"/>
              </w:rPr>
              <w:instrText xml:space="preserve"> ADDIN ZOTERO_ITEM CSL_CITATION {"citationID":"Y76DbCFo","properties":{"formattedCitation":"(2024)","plainCitation":"(2024)","noteIndex":0},"citationItems":[{"id":230,"uris":["http://zotero.org/users/14693029/items/GV4Q9RCV"],"itemData":{"id":230,"type":"webpage","container-title":"Open Yale Courses","title":"Open Yale courses","URL":"https://oyc.yale.edu/","author":[{"family":"Yale University","given":""}],"issued":{"date-parts":[["2024"]]}},"label":"page","suppress-author":true}],"schema":"https://github.com/citation-style-language/schema/raw/master/csl-citation.json"} </w:instrText>
            </w:r>
            <w:r w:rsidR="00AA4B5D">
              <w:rPr>
                <w:rStyle w:val="Hyperlink"/>
              </w:rPr>
              <w:fldChar w:fldCharType="separate"/>
            </w:r>
            <w:r w:rsidRPr="00BB47F6" w:rsidR="440A380D">
              <w:rPr>
                <w:rFonts w:ascii="Aptos" w:hAnsi="Aptos"/>
              </w:rPr>
              <w:t>(2024)</w:t>
            </w:r>
            <w:r w:rsidR="00AA4B5D">
              <w:rPr>
                <w:rStyle w:val="Hyperlink"/>
              </w:rPr>
              <w:fldChar w:fldCharType="end"/>
            </w:r>
            <w:r w:rsidR="440A380D">
              <w:rPr>
                <w:rStyle w:val="Hyperlink"/>
              </w:rPr>
              <w:t>.</w:t>
            </w:r>
            <w:r w:rsidR="440A380D">
              <w:rPr/>
              <w:t xml:space="preserve"> </w:t>
            </w:r>
            <w:r w:rsidR="007E0747">
              <w:rPr/>
              <w:t xml:space="preserve">Free and </w:t>
            </w:r>
            <w:r w:rsidR="007E0747">
              <w:rPr/>
              <w:t>open access</w:t>
            </w:r>
            <w:r w:rsidR="007E0747">
              <w:rPr/>
              <w:t xml:space="preserve"> to a </w:t>
            </w:r>
            <w:r w:rsidR="007E0747">
              <w:rPr/>
              <w:t>selection</w:t>
            </w:r>
            <w:r w:rsidR="007E0747">
              <w:rPr/>
              <w:t xml:space="preserve"> of introductory courses including video lectures from Yale University</w:t>
            </w:r>
          </w:p>
          <w:p w:rsidR="007E0747" w:rsidP="007E0747" w:rsidRDefault="001020DF" w14:paraId="4AE22172" w14:textId="2D8A6A33">
            <w:pPr>
              <w:pStyle w:val="Compact"/>
              <w:numPr>
                <w:ilvl w:val="0"/>
                <w:numId w:val="2"/>
              </w:numPr>
              <w:rPr/>
            </w:pPr>
            <w:r w:rsidRPr="61FD95C5">
              <w:rPr>
                <w:i w:val="1"/>
                <w:iCs w:val="1"/>
                <w:sz w:val="24"/>
                <w:szCs w:val="24"/>
                <w:lang w:eastAsia="en-US"/>
              </w:rPr>
              <w:fldChar w:fldCharType="begin"/>
            </w:r>
            <w:ins w:author="Deb Troendle-Scott" w:date="2024-08-01T14:47:00Z" w16du:dateUtc="2024-08-01T06:47:00Z" w:id="499">
              <w:r w:rsidRPr="61FD95C5">
                <w:rPr>
                  <w:i w:val="1"/>
                  <w:iCs w:val="1"/>
                </w:rPr>
                <w:instrText xml:space="preserve">HYPERLINK "https://extension.harvard.edu/online-learning/" \h </w:instrText>
              </w:r>
            </w:ins>
            <w:del w:author="Deb Troendle-Scott" w:date="2024-08-01T14:47:00Z" w16du:dateUtc="2024-08-01T06:47:00Z" w:id="500">
              <w:r w:rsidRPr="61FD95C5">
                <w:rPr>
                  <w:i w:val="1"/>
                  <w:iCs w:val="1"/>
                </w:rPr>
                <w:delInstrText xml:space="preserve">HYPERLINK "https://extension.harvard.edu/online-learning/" \h</w:delInstrText>
              </w:r>
            </w:del>
            <w:r w:rsidRPr="00FF12A7">
              <w:rPr>
                <w:i/>
                <w:iCs/>
              </w:rPr>
            </w:r>
            <w:r w:rsidRPr="61FD95C5">
              <w:rPr>
                <w:i w:val="1"/>
                <w:iCs w:val="1"/>
                <w:lang w:eastAsia="en-US"/>
              </w:rPr>
              <w:fldChar w:fldCharType="separate"/>
            </w:r>
            <w:r w:rsidRPr="61FD95C5" w:rsidR="51B0582D">
              <w:rPr>
                <w:rStyle w:val="Hyperlink"/>
                <w:i w:val="1"/>
                <w:iCs w:val="1"/>
              </w:rPr>
              <w:t>Harvard Online Courses</w:t>
            </w:r>
            <w:r w:rsidRPr="61FD95C5">
              <w:rPr>
                <w:rStyle w:val="Hyperlink"/>
                <w:i w:val="1"/>
                <w:iCs w:val="1"/>
                <w:sz w:val="24"/>
                <w:szCs w:val="24"/>
                <w:lang w:eastAsia="en-US"/>
              </w:rPr>
              <w:fldChar w:fldCharType="end"/>
            </w:r>
            <w:r w:rsidR="51B0582D">
              <w:rPr>
                <w:rStyle w:val="Hyperlink"/>
              </w:rPr>
              <w:t xml:space="preserve"> </w:t>
            </w:r>
            <w:r w:rsidR="00893821">
              <w:rPr>
                <w:rStyle w:val="Hyperlink"/>
              </w:rPr>
              <w:fldChar w:fldCharType="begin"/>
            </w:r>
            <w:r w:rsidR="00007183">
              <w:rPr>
                <w:rStyle w:val="Hyperlink"/>
              </w:rPr>
              <w:instrText xml:space="preserve"> ADDIN ZOTERO_ITEM CSL_CITATION {"citationID":"am9ea7qD","properties":{"formattedCitation":"(2024)","plainCitation":"(2024)","noteIndex":0},"citationItems":[{"id":229,"uris":["http://zotero.org/users/14693029/items/WE6XGULU"],"itemData":{"id":229,"type":"webpage","container-title":"Professional and Lifelong Learning","title":"Free courses","URL":"https://pll.harvard.edu/catalog/free","author":[{"family":"Harvard University","given":""}],"issued":{"date-parts":[["2024"]]}},"label":"page","suppress-author":true}],"schema":"https://github.com/citation-style-language/schema/raw/master/csl-citation.json"} </w:instrText>
            </w:r>
            <w:r w:rsidR="00893821">
              <w:rPr>
                <w:rStyle w:val="Hyperlink"/>
              </w:rPr>
              <w:fldChar w:fldCharType="separate"/>
            </w:r>
            <w:r w:rsidRPr="00893821" w:rsidR="51B0582D">
              <w:rPr>
                <w:rFonts w:ascii="Aptos" w:hAnsi="Aptos"/>
              </w:rPr>
              <w:t>(2024)</w:t>
            </w:r>
            <w:r w:rsidR="00893821">
              <w:rPr>
                <w:rStyle w:val="Hyperlink"/>
              </w:rPr>
              <w:fldChar w:fldCharType="end"/>
            </w:r>
            <w:r w:rsidR="440A380D">
              <w:rPr>
                <w:rStyle w:val="Hyperlink"/>
              </w:rPr>
              <w:t>.</w:t>
            </w:r>
            <w:r w:rsidR="007E0747">
              <w:rPr/>
              <w:t xml:space="preserve"> Series of video lectures from Harvard University</w:t>
            </w:r>
          </w:p>
          <w:p w:rsidR="007E0747" w:rsidP="007E0747" w:rsidRDefault="001020DF" w14:paraId="4AE22173" w14:textId="3F5F4BDA">
            <w:pPr>
              <w:pStyle w:val="Compact"/>
              <w:numPr>
                <w:ilvl w:val="0"/>
                <w:numId w:val="2"/>
              </w:numPr>
              <w:rPr/>
            </w:pPr>
            <w:r w:rsidRPr="61FD95C5">
              <w:rPr>
                <w:i w:val="1"/>
                <w:iCs w:val="1"/>
                <w:sz w:val="24"/>
                <w:szCs w:val="24"/>
                <w:lang w:eastAsia="en-US"/>
              </w:rPr>
              <w:fldChar w:fldCharType="begin"/>
            </w:r>
            <w:ins w:author="Deb Troendle-Scott" w:date="2024-08-01T14:54:00Z" w16du:dateUtc="2024-08-01T06:54:00Z" w:id="2144964568">
              <w:r w:rsidRPr="61FD95C5">
                <w:rPr>
                  <w:i w:val="1"/>
                  <w:iCs w:val="1"/>
                </w:rPr>
                <w:instrText xml:space="preserve">HYPERLINK "https://ocw.mit.edu/search/?f=Lecture%20Videos&amp;f=Lecture%20Audio&amp;s=department_course_numbers.sort_coursenum" \h </w:instrText>
              </w:r>
            </w:ins>
            <w:del w:author="Deb Troendle-Scott" w:date="2024-08-01T14:54:00Z" w16du:dateUtc="2024-08-01T06:54:00Z" w:id="1914441284">
              <w:r w:rsidRPr="61FD95C5">
                <w:rPr>
                  <w:i w:val="1"/>
                  <w:iCs w:val="1"/>
                </w:rPr>
                <w:delInstrText xml:space="preserve">HYPERLINK "https://ocw.mit.edu/search/?f=Lecture%20Videos&amp;f=Lecture%20Audio&amp;s=department_course_numbers.sort_coursenum" \h</w:delInstrText>
              </w:r>
            </w:del>
            <w:r w:rsidRPr="00FF12A7">
              <w:rPr>
                <w:i/>
                <w:iCs/>
              </w:rPr>
            </w:r>
            <w:r w:rsidRPr="61FD95C5">
              <w:rPr>
                <w:i w:val="1"/>
                <w:iCs w:val="1"/>
                <w:lang w:eastAsia="en-US"/>
              </w:rPr>
              <w:fldChar w:fldCharType="separate"/>
            </w:r>
            <w:r w:rsidRPr="61FD95C5" w:rsidR="007E0747">
              <w:rPr>
                <w:rStyle w:val="Hyperlink"/>
                <w:i w:val="1"/>
                <w:iCs w:val="1"/>
              </w:rPr>
              <w:t>MIT Open</w:t>
            </w:r>
            <w:r w:rsidRPr="61FD95C5" w:rsidR="250B1949">
              <w:rPr>
                <w:rStyle w:val="Hyperlink"/>
                <w:i w:val="1"/>
                <w:iCs w:val="1"/>
              </w:rPr>
              <w:t>C</w:t>
            </w:r>
            <w:r w:rsidRPr="61FD95C5" w:rsidR="007E0747">
              <w:rPr>
                <w:rStyle w:val="Hyperlink"/>
                <w:i w:val="1"/>
                <w:iCs w:val="1"/>
              </w:rPr>
              <w:t>ourse</w:t>
            </w:r>
            <w:r w:rsidRPr="61FD95C5" w:rsidR="250B1949">
              <w:rPr>
                <w:rStyle w:val="Hyperlink"/>
                <w:i w:val="1"/>
                <w:iCs w:val="1"/>
              </w:rPr>
              <w:t>W</w:t>
            </w:r>
            <w:r w:rsidRPr="61FD95C5" w:rsidR="007E0747">
              <w:rPr>
                <w:rStyle w:val="Hyperlink"/>
                <w:i w:val="1"/>
                <w:iCs w:val="1"/>
              </w:rPr>
              <w:t>are</w:t>
            </w:r>
            <w:r w:rsidRPr="61FD95C5">
              <w:rPr>
                <w:rStyle w:val="Hyperlink"/>
                <w:i w:val="1"/>
                <w:iCs w:val="1"/>
                <w:sz w:val="24"/>
                <w:szCs w:val="24"/>
                <w:lang w:eastAsia="en-US"/>
              </w:rPr>
              <w:fldChar w:fldCharType="end"/>
            </w:r>
            <w:r w:rsidR="2C1206AE">
              <w:rPr>
                <w:rStyle w:val="Hyperlink"/>
              </w:rPr>
              <w:t xml:space="preserve"> </w:t>
            </w:r>
            <w:r w:rsidR="000B1A11">
              <w:fldChar w:fldCharType="begin"/>
            </w:r>
            <w:r w:rsidR="00007183">
              <w:instrText xml:space="preserve"> ADDIN ZOTERO_ITEM CSL_CITATION {"citationID":"m44oliHY","properties":{"formattedCitation":"(2024)","plainCitation":"(2024)","noteIndex":0},"citationItems":[{"id":232,"uris":["http://zotero.org/users/14693029/items/QR2J2ESQ"],"itemData":{"id":232,"type":"webpage","title":"Explore OpenCourseWare","URL":"https://ocw.mit.edu/search/?f=Lecture%20Videos&amp;f=Lecture%20Audio&amp;s=department_course_numbers.sort_coursenum","author":[{"family":"MIT OpenCourseWare","given":""}],"issued":{"date-parts":[["2024"]]}},"label":"page","suppress-author":true}],"schema":"https://github.com/citation-style-language/schema/raw/master/csl-citation.json"} </w:instrText>
            </w:r>
            <w:r w:rsidR="000B1A11">
              <w:fldChar w:fldCharType="separate"/>
            </w:r>
            <w:r w:rsidRPr="000B1A11" w:rsidR="2C1206AE">
              <w:rPr>
                <w:rFonts w:ascii="Aptos" w:hAnsi="Aptos"/>
              </w:rPr>
              <w:t>(2024)</w:t>
            </w:r>
            <w:r w:rsidR="000B1A11">
              <w:fldChar w:fldCharType="end"/>
            </w:r>
            <w:r w:rsidR="2C1206AE">
              <w:rPr/>
              <w:t>.</w:t>
            </w:r>
            <w:r w:rsidR="007E0747">
              <w:rPr/>
              <w:t xml:space="preserve"> Series of audio and video lectures from Massachusetts Institute of Technology</w:t>
            </w:r>
          </w:p>
          <w:p w:rsidR="007E0747" w:rsidP="007E0747" w:rsidRDefault="001020DF" w14:paraId="4AE22174" w14:textId="7C60D3AA">
            <w:pPr>
              <w:pStyle w:val="Compact"/>
              <w:numPr>
                <w:ilvl w:val="0"/>
                <w:numId w:val="2"/>
              </w:numPr>
              <w:rPr/>
            </w:pPr>
            <w:r w:rsidRPr="61FD95C5">
              <w:rPr>
                <w:i w:val="1"/>
                <w:iCs w:val="1"/>
                <w:sz w:val="24"/>
                <w:szCs w:val="24"/>
                <w:lang w:eastAsia="en-US"/>
              </w:rPr>
              <w:fldChar w:fldCharType="begin"/>
            </w:r>
            <w:r w:rsidRPr="61FD95C5">
              <w:rPr>
                <w:i w:val="1"/>
                <w:iCs w:val="1"/>
              </w:rPr>
              <w:instrText>HYPERLINK "https://www.ted.com/" \h</w:instrText>
            </w:r>
            <w:r w:rsidRPr="00FF12A7">
              <w:rPr>
                <w:i/>
                <w:iCs/>
              </w:rPr>
            </w:r>
            <w:r w:rsidRPr="61FD95C5">
              <w:rPr>
                <w:i w:val="1"/>
                <w:iCs w:val="1"/>
                <w:lang w:eastAsia="en-US"/>
              </w:rPr>
              <w:fldChar w:fldCharType="separate"/>
            </w:r>
            <w:r w:rsidRPr="61FD95C5" w:rsidR="007E0747">
              <w:rPr>
                <w:rStyle w:val="Hyperlink"/>
                <w:i w:val="1"/>
                <w:iCs w:val="1"/>
              </w:rPr>
              <w:t xml:space="preserve">Tedx </w:t>
            </w:r>
            <w:r w:rsidRPr="61FD95C5" w:rsidR="2761C4B3">
              <w:rPr>
                <w:rStyle w:val="Hyperlink"/>
                <w:i w:val="1"/>
                <w:iCs w:val="1"/>
              </w:rPr>
              <w:t>T</w:t>
            </w:r>
            <w:r w:rsidRPr="61FD95C5" w:rsidR="007E0747">
              <w:rPr>
                <w:rStyle w:val="Hyperlink"/>
                <w:i w:val="1"/>
                <w:iCs w:val="1"/>
              </w:rPr>
              <w:t>alks</w:t>
            </w:r>
            <w:r w:rsidRPr="61FD95C5">
              <w:rPr>
                <w:rStyle w:val="Hyperlink"/>
                <w:i w:val="1"/>
                <w:iCs w:val="1"/>
                <w:sz w:val="24"/>
                <w:szCs w:val="24"/>
                <w:lang w:eastAsia="en-US"/>
              </w:rPr>
              <w:fldChar w:fldCharType="end"/>
            </w:r>
            <w:r w:rsidR="2C1206AE">
              <w:rPr/>
              <w:t xml:space="preserve"> </w:t>
            </w:r>
            <w:r w:rsidR="000B1A11">
              <w:fldChar w:fldCharType="begin"/>
            </w:r>
            <w:r w:rsidR="00007183">
              <w:instrText xml:space="preserve"> ADDIN ZOTERO_ITEM CSL_CITATION {"citationID":"aPXfPZl6","properties":{"formattedCitation":"(2024)","plainCitation":"(2024)","noteIndex":0},"citationItems":[{"id":233,"uris":["http://zotero.org/users/14693029/items/GAINZ38U"],"itemData":{"id":233,"type":"webpage","container-title":"TED","title":"TedX Talks","URL":"https://www.ted.com/","author":[{"family":"TED","given":""}],"issued":{"date-parts":[["2024"]]}},"label":"page","suppress-author":true}],"schema":"https://github.com/citation-style-language/schema/raw/master/csl-citation.json"} </w:instrText>
            </w:r>
            <w:r w:rsidR="000B1A11">
              <w:fldChar w:fldCharType="separate"/>
            </w:r>
            <w:r w:rsidRPr="005F7904" w:rsidR="250B1949">
              <w:rPr>
                <w:rFonts w:ascii="Aptos" w:hAnsi="Aptos"/>
              </w:rPr>
              <w:t>(2024)</w:t>
            </w:r>
            <w:r w:rsidR="000B1A11">
              <w:fldChar w:fldCharType="end"/>
            </w:r>
            <w:r w:rsidR="2C6F3FAD">
              <w:rPr/>
              <w:t>.</w:t>
            </w:r>
            <w:r w:rsidR="007E0747">
              <w:rPr/>
              <w:t xml:space="preserve"> Extensive database of video presentations in the form of short, powerful talks</w:t>
            </w:r>
            <w:r w:rsidR="007E0747">
              <w:rPr/>
              <w:t xml:space="preserve"> (</w:t>
            </w:r>
            <w:r w:rsidR="5CD37E49">
              <w:rPr/>
              <w:t>s</w:t>
            </w:r>
            <w:r w:rsidR="007E0747">
              <w:rPr/>
              <w:t xml:space="preserve">ee also </w:t>
            </w:r>
            <w:r>
              <w:fldChar w:fldCharType="begin"/>
            </w:r>
            <w:ins w:author="Deb Troendle-Scott" w:date="2024-08-01T15:00:00Z" w16du:dateUtc="2024-08-01T07:00:00Z" w:id="325579480">
              <w:r>
                <w:instrText xml:space="preserve">HYPERLINK "https://www.ted.com/topics" \h </w:instrText>
              </w:r>
            </w:ins>
            <w:del w:author="Deb Troendle-Scott" w:date="2024-08-01T15:00:00Z" w16du:dateUtc="2024-08-01T07:00:00Z" w:id="1105861953">
              <w:r>
                <w:delInstrText xml:space="preserve">HYPERLINK "https://www.ted.com/topics" \h</w:delInstrText>
              </w:r>
            </w:del>
            <w:r>
              <w:fldChar w:fldCharType="separate"/>
            </w:r>
            <w:r w:rsidR="007E0747">
              <w:rPr>
                <w:rStyle w:val="Hyperlink"/>
              </w:rPr>
              <w:t>list of topics</w:t>
            </w:r>
            <w:r>
              <w:rPr>
                <w:rStyle w:val="Hyperlink"/>
              </w:rPr>
              <w:fldChar w:fldCharType="end"/>
            </w:r>
            <w:r w:rsidR="007E0747">
              <w:rPr/>
              <w:t>)</w:t>
            </w:r>
          </w:p>
          <w:p w:rsidR="00EE7023" w:rsidP="61FD95C5" w:rsidRDefault="00437A32" w14:paraId="7672CBB9" w14:textId="096ABB70">
            <w:pPr>
              <w:pStyle w:val="ListBullet"/>
              <w:rPr/>
            </w:pPr>
            <w:r w:rsidRPr="00437A32" w:rsidR="6FB412B6">
              <w:rPr>
                <w:b w:val="1"/>
                <w:bCs w:val="1"/>
                <w:kern w:val="2"/>
                <w:lang w:val="en-CA"/>
                <w14:ligatures w14:val="standardContextual"/>
              </w:rPr>
              <w:t>Write</w:t>
            </w:r>
            <w:r w:rsidR="6FB412B6">
              <w:rPr/>
              <w:t xml:space="preserve">: </w:t>
            </w:r>
            <w:r w:rsidR="007E0747">
              <w:rPr/>
              <w:t xml:space="preserve">Using Obsidian, record your notes from the lecture. </w:t>
            </w:r>
          </w:p>
          <w:p w:rsidR="00EE7023" w:rsidP="61FD95C5" w:rsidRDefault="007E0747" w14:paraId="240F5CD5" w14:textId="4D966DAA">
            <w:pPr>
              <w:pStyle w:val="ListBullet2"/>
              <w:rPr/>
            </w:pPr>
            <w:r w:rsidR="536F814A">
              <w:rPr/>
              <w:t>t</w:t>
            </w:r>
            <w:r w:rsidR="007E0747">
              <w:rPr/>
              <w:t>he first line is used for the title of the note</w:t>
            </w:r>
          </w:p>
          <w:p w:rsidR="00EE7023" w:rsidP="61FD95C5" w:rsidRDefault="007E0747" w14:paraId="616980F1" w14:textId="6FBD9050">
            <w:pPr>
              <w:pStyle w:val="ListBullet2"/>
              <w:rPr/>
            </w:pPr>
            <w:r w:rsidR="536F814A">
              <w:rPr/>
              <w:t>r</w:t>
            </w:r>
            <w:r w:rsidR="007E0747">
              <w:rPr/>
              <w:t>emember to include a link to the source of the information</w:t>
            </w:r>
          </w:p>
          <w:p w:rsidR="007E0747" w:rsidP="61FD95C5" w:rsidRDefault="007E0747" w14:paraId="4AE22175" w14:textId="66B28ED6">
            <w:pPr>
              <w:pStyle w:val="ListBullet2"/>
              <w:rPr/>
            </w:pPr>
            <w:r w:rsidR="536F814A">
              <w:rPr/>
              <w:t>u</w:t>
            </w:r>
            <w:r w:rsidR="007E0747">
              <w:rPr/>
              <w:t>se tags and links to connect your ideas</w:t>
            </w:r>
          </w:p>
        </w:tc>
      </w:tr>
    </w:tbl>
    <w:p w:rsidR="004C75BD" w:rsidP="61FD95C5" w:rsidRDefault="004C75BD" w14:paraId="11BAC385" w14:textId="33EC48D3">
      <w:pPr>
        <w:pStyle w:val="Heading2"/>
        <w:rPr>
          <w:rStyle w:val="Heading3Char"/>
        </w:rPr>
        <w:pPrChange w:author="Deb Troendle-Scott" w:date="2024-08-01T15:39:00Z" w16du:dateUtc="2024-08-01T07:39:00Z" w:id="571">
          <w:pPr>
            <w:pStyle w:val="BodyText"/>
          </w:pPr>
        </w:pPrChange>
      </w:pPr>
      <w:r w:rsidR="004C75BD">
        <w:rPr/>
        <w:t>3</w:t>
      </w:r>
      <w:r w:rsidRPr="61FD95C5" w:rsidR="004C75BD">
        <w:rPr>
          <w:rStyle w:val="Heading3Char"/>
        </w:rPr>
        <w:t xml:space="preserve">.4 </w:t>
      </w:r>
      <w:r w:rsidRPr="61FD95C5" w:rsidR="004C75BD">
        <w:rPr>
          <w:rStyle w:val="Heading3Char"/>
        </w:rPr>
        <w:t>Reading and Note Taking</w:t>
      </w:r>
    </w:p>
    <w:p w:rsidR="007E0747" w:rsidRDefault="007E0747" w14:paraId="4AE22177" w14:textId="2D877FDF">
      <w:pPr>
        <w:pStyle w:val="BodyText"/>
      </w:pPr>
      <w:r w:rsidR="007E0747">
        <w:rPr/>
        <w:t xml:space="preserve">Next, </w:t>
      </w:r>
      <w:r w:rsidR="007E0747">
        <w:rPr/>
        <w:t>let’s</w:t>
      </w:r>
      <w:r w:rsidR="007E0747">
        <w:rPr/>
        <w:t xml:space="preserve"> focus on reading and note</w:t>
      </w:r>
      <w:r w:rsidR="005E5064">
        <w:rPr/>
        <w:t xml:space="preserve"> </w:t>
      </w:r>
      <w:r w:rsidR="007E0747">
        <w:rPr/>
        <w:t xml:space="preserve">taking. In this section, you will </w:t>
      </w:r>
      <w:r w:rsidR="007E0747">
        <w:rPr/>
        <w:t>demonstrate</w:t>
      </w:r>
      <w:r w:rsidR="007E0747">
        <w:rPr/>
        <w:t xml:space="preserve"> your note</w:t>
      </w:r>
      <w:r w:rsidR="005E5064">
        <w:rPr/>
        <w:t xml:space="preserve"> </w:t>
      </w:r>
      <w:r w:rsidR="007E0747">
        <w:rPr/>
        <w:t xml:space="preserve">taking skills based on reading an academic publication. You will also </w:t>
      </w:r>
      <w:r w:rsidR="007E0747">
        <w:rPr/>
        <w:t>have the opportunity to</w:t>
      </w:r>
      <w:r w:rsidR="007E0747">
        <w:rPr/>
        <w:t xml:space="preserve"> practice using the Markdown markup language. Semantic markup is an important digital skill</w:t>
      </w:r>
      <w:r w:rsidR="005E5064">
        <w:rPr/>
        <w:t xml:space="preserve"> that </w:t>
      </w:r>
      <w:r w:rsidR="005E5064">
        <w:rPr/>
        <w:t>se</w:t>
      </w:r>
      <w:r w:rsidR="007E0747">
        <w:rPr/>
        <w:t>parates formatting (e.g.</w:t>
      </w:r>
      <w:r w:rsidR="005E5064">
        <w:rPr/>
        <w:t>,</w:t>
      </w:r>
      <w:r w:rsidR="007E0747">
        <w:rPr/>
        <w:t> headings, bold, italics, lists</w:t>
      </w:r>
      <w:r w:rsidR="007E0747">
        <w:rPr/>
        <w:t xml:space="preserve">) from </w:t>
      </w:r>
      <w:r w:rsidR="007E0747">
        <w:rPr/>
        <w:t>content</w:t>
      </w:r>
      <w:r w:rsidR="00AD66CF">
        <w:rPr/>
        <w:t>,</w:t>
      </w:r>
      <w:r w:rsidR="007E0747">
        <w:rPr/>
        <w:t xml:space="preserve"> using designated characters without the use of rich text editors. </w:t>
      </w:r>
      <w:r w:rsidR="007E0747">
        <w:rPr/>
        <w:t>This provides the capability to use plain text files that can be converted to formatted text online.</w:t>
      </w:r>
      <w:r w:rsidR="007E0747">
        <w:rPr/>
        <w:t xml:space="preserve"> Markdown is one of many </w:t>
      </w:r>
      <w:r w:rsidR="00AD66CF">
        <w:rPr/>
        <w:t xml:space="preserve">such </w:t>
      </w:r>
      <w:r w:rsidR="007E0747">
        <w:rPr/>
        <w:t>markup protocols</w:t>
      </w:r>
      <w:r w:rsidR="007E0747">
        <w:rPr/>
        <w:t xml:space="preserve"> and is used here to </w:t>
      </w:r>
      <w:r w:rsidR="007E0747">
        <w:rPr/>
        <w:t>demonstrate</w:t>
      </w:r>
      <w:r w:rsidR="007E0747">
        <w:rPr/>
        <w:t xml:space="preserve"> the principles of semantic markup.</w:t>
      </w:r>
    </w:p>
    <w:p w:rsidR="007E0747" w:rsidRDefault="007E0747" w14:paraId="4AE22178" w14:textId="01BF758C">
      <w:pPr>
        <w:pStyle w:val="Heading3"/>
      </w:pPr>
      <w:bookmarkStart w:name="activity-reading-note-taking" w:id="589"/>
      <w:bookmarkEnd w:id="460"/>
      <w:r w:rsidR="007E0747">
        <w:rPr/>
        <w:t>3.</w:t>
      </w:r>
      <w:r w:rsidR="007C20B2">
        <w:rPr/>
        <w:t>4</w:t>
      </w:r>
      <w:r w:rsidR="007E0747">
        <w:rPr/>
        <w:t>.</w:t>
      </w:r>
      <w:r w:rsidR="007C20B2">
        <w:rPr/>
        <w:t>1</w:t>
      </w:r>
      <w:r w:rsidR="007E0747">
        <w:rPr/>
        <w:t xml:space="preserve"> Activity: Reading </w:t>
      </w:r>
      <w:r w:rsidR="00AD66CF">
        <w:rPr/>
        <w:t>and</w:t>
      </w:r>
      <w:r w:rsidR="007E0747">
        <w:rPr/>
        <w:t xml:space="preserve"> Note</w:t>
      </w:r>
      <w:r w:rsidR="00AD66CF">
        <w:rPr/>
        <w:t xml:space="preserve"> </w:t>
      </w:r>
      <w:r w:rsidR="00AD66CF">
        <w:rPr/>
        <w:t>T</w:t>
      </w:r>
      <w:r w:rsidR="007E0747">
        <w:rPr/>
        <w:t>aking</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8776"/>
      </w:tblGrid>
      <w:tr w:rsidR="007E0747" w:rsidTr="61FD95C5" w14:paraId="4AE2217C"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7E0747" w:rsidRDefault="007E0747" w14:paraId="4AE22179" w14:textId="77777777">
            <w:pPr>
              <w:pStyle w:val="FirstParagraph"/>
              <w:spacing w:before="16" w:after="64"/>
            </w:pPr>
          </w:p>
          <w:p w:rsidR="00AD66CF" w:rsidP="61FD95C5" w:rsidRDefault="007E0747" w14:paraId="6E2EB2B5" w14:textId="6592C6A7">
            <w:pPr>
              <w:pStyle w:val="ListBullet"/>
              <w:rPr/>
            </w:pPr>
            <w:r w:rsidRPr="00C0781C" w:rsidR="007E0747">
              <w:rPr>
                <w:b w:val="1"/>
                <w:bCs w:val="1"/>
                <w:kern w:val="2"/>
                <w:lang w:val="en-CA"/>
                <w14:ligatures w14:val="standardContextual"/>
              </w:rPr>
              <w:t>Read</w:t>
            </w:r>
            <w:r w:rsidR="007E0747">
              <w:rPr/>
              <w:t xml:space="preserve"> the following articles and take notes in Obsidian</w:t>
            </w:r>
            <w:r w:rsidR="5352D6BA">
              <w:rPr/>
              <w:t>.</w:t>
            </w:r>
            <w:r w:rsidR="5352D6BA">
              <w:rPr/>
              <w:t xml:space="preserve"> Try using Markdown to format your text.</w:t>
            </w:r>
          </w:p>
          <w:p w:rsidR="00AD66CF" w:rsidP="61FD95C5" w:rsidRDefault="007E0747" w14:paraId="22CD887D" w14:textId="636F6DB9">
            <w:pPr>
              <w:pStyle w:val="ListBullet2"/>
              <w:rPr/>
            </w:pPr>
            <w:r w:rsidRPr="61FD95C5" w:rsidR="001020DF">
              <w:rPr>
                <w:i w:val="1"/>
                <w:iCs w:val="1"/>
                <w:kern w:val="2"/>
                <w:sz w:val="24"/>
                <w:szCs w:val="24"/>
                <w:lang w:val="en-CA" w:eastAsia="en-US"/>
                <w14:ligatures w14:val="standardContextual"/>
              </w:rPr>
              <w:fldChar w:fldCharType="begin"/>
            </w:r>
            <w:r w:rsidRPr="61FD95C5" w:rsidR="001020DF">
              <w:rPr>
                <w:i w:val="1"/>
                <w:iCs w:val="1"/>
                <w:kern w:val="2"/>
                <w:lang w:val="en-CA"/>
                <w14:ligatures w14:val="standardContextual"/>
              </w:rPr>
              <w:instrText>HYPERLINK "https://www.student.unsw.edu.au/effective-reading-and-note-taking" \h</w:instrText>
            </w:r>
            <w:r w:rsidRPr="00FF12A7" w:rsidR="001020DF">
              <w:rPr>
                <w:i/>
                <w:iCs/>
              </w:rPr>
            </w:r>
            <w:r w:rsidRPr="61FD95C5" w:rsidR="001020DF">
              <w:rPr>
                <w:i w:val="1"/>
                <w:iCs w:val="1"/>
                <w:kern w:val="2"/>
                <w:lang w:val="en-CA" w:eastAsia="en-US"/>
                <w14:ligatures w14:val="standardContextual"/>
              </w:rPr>
              <w:fldChar w:fldCharType="separate"/>
            </w:r>
            <w:r w:rsidRPr="61FD95C5" w:rsidR="007E0747">
              <w:rPr>
                <w:rStyle w:val="Hyperlink"/>
                <w:i w:val="1"/>
                <w:iCs w:val="1"/>
                <w:kern w:val="2"/>
                <w:lang w:val="en-CA"/>
                <w14:ligatures w14:val="standardContextual"/>
              </w:rPr>
              <w:t>Effective</w:t>
            </w:r>
            <w:r w:rsidRPr="61FD95C5" w:rsidR="48F8C688">
              <w:rPr>
                <w:rStyle w:val="Hyperlink"/>
                <w:i w:val="1"/>
                <w:iCs w:val="1"/>
              </w:rPr>
              <w:t xml:space="preserve"> Reading and</w:t>
            </w:r>
            <w:r w:rsidRPr="61FD95C5" w:rsidR="007E0747">
              <w:rPr>
                <w:rStyle w:val="Hyperlink"/>
                <w:i w:val="1"/>
                <w:iCs w:val="1"/>
                <w:kern w:val="2"/>
                <w:lang w:val="en-CA"/>
                <w14:ligatures w14:val="standardContextual"/>
              </w:rPr>
              <w:t xml:space="preserve"> </w:t>
            </w:r>
            <w:r w:rsidRPr="61FD95C5" w:rsidR="0F3E3AC0">
              <w:rPr>
                <w:rStyle w:val="Hyperlink"/>
                <w:i w:val="1"/>
                <w:iCs w:val="1"/>
              </w:rPr>
              <w:t>Note</w:t>
            </w:r>
            <w:r w:rsidRPr="61FD95C5" w:rsidR="48F8C688">
              <w:rPr>
                <w:rStyle w:val="Hyperlink"/>
                <w:i w:val="1"/>
                <w:iCs w:val="1"/>
              </w:rPr>
              <w:t>-</w:t>
            </w:r>
            <w:r w:rsidRPr="61FD95C5" w:rsidR="0F3E3AC0">
              <w:rPr>
                <w:rStyle w:val="Hyperlink"/>
                <w:i w:val="1"/>
                <w:iCs w:val="1"/>
              </w:rPr>
              <w:t>Taking</w:t>
            </w:r>
            <w:r w:rsidRPr="61FD95C5" w:rsidR="001020DF">
              <w:rPr>
                <w:rStyle w:val="Hyperlink"/>
                <w:i w:val="1"/>
                <w:iCs w:val="1"/>
                <w:kern w:val="2"/>
                <w:sz w:val="24"/>
                <w:szCs w:val="24"/>
                <w:lang w:val="en-CA" w:eastAsia="en-US"/>
                <w14:ligatures w14:val="standardContextual"/>
              </w:rPr>
              <w:fldChar w:fldCharType="end"/>
            </w:r>
            <w:r w:rsidR="48F8C688">
              <w:rPr>
                <w:rStyle w:val="Hyperlink"/>
              </w:rPr>
              <w:t xml:space="preserve"> </w:t>
            </w:r>
            <w:r w:rsidR="00CC636C">
              <w:rPr>
                <w:rStyle w:val="Hyperlink"/>
              </w:rPr>
              <w:fldChar w:fldCharType="begin"/>
            </w:r>
            <w:r w:rsidR="000A42F6">
              <w:rPr>
                <w:rStyle w:val="Hyperlink"/>
              </w:rPr>
              <w:instrText xml:space="preserve"> ADDIN ZOTERO_ITEM CSL_CITATION {"citationID":"RALUOuhh","properties":{"formattedCitation":"(n.d.)","plainCitation":"(n.d.)","noteIndex":0},"citationItems":[{"id":236,"uris":["http://zotero.org/users/14693029/items/D9ZIWB2U"],"itemData":{"id":236,"type":"webpage","container-title":"Students: UNSW","title":"Effective reading and note-taking","URL":"https://www.student.unsw.edu.au/effective-reading-and-note-taking","author":[{"family":"University of New South Wales Sydney","given":""}],"issued":{"literal":"n.d."}},"label":"page","suppress-author":true}],"schema":"https://github.com/citation-style-language/schema/raw/master/csl-citation.json"} </w:instrText>
            </w:r>
            <w:r w:rsidR="00CC636C">
              <w:rPr>
                <w:rStyle w:val="Hyperlink"/>
              </w:rPr>
              <w:fldChar w:fldCharType="separate"/>
            </w:r>
            <w:r w:rsidRPr="00CC636C" w:rsidR="48F8C688">
              <w:rPr>
                <w:rFonts w:ascii="Aptos" w:hAnsi="Aptos"/>
              </w:rPr>
              <w:t>(n.d.)</w:t>
            </w:r>
            <w:r w:rsidR="00CC636C">
              <w:rPr>
                <w:rStyle w:val="Hyperlink"/>
              </w:rPr>
              <w:fldChar w:fldCharType="end"/>
            </w:r>
            <w:r w:rsidR="007E0747">
              <w:rPr/>
              <w:t xml:space="preserve"> </w:t>
            </w:r>
          </w:p>
          <w:p w:rsidR="00AD66CF" w:rsidP="61FD95C5" w:rsidRDefault="007E0747" w14:paraId="52899E1E" w14:textId="56FB210D">
            <w:pPr>
              <w:pStyle w:val="ListBullet2"/>
              <w:rPr>
                <w:rFonts w:ascii="Aptos" w:hAnsi="Aptos"/>
              </w:rPr>
            </w:pPr>
            <w:r w:rsidRPr="61FD95C5" w:rsidR="001020DF">
              <w:rPr>
                <w:i w:val="1"/>
                <w:iCs w:val="1"/>
                <w:kern w:val="2"/>
                <w:sz w:val="24"/>
                <w:szCs w:val="24"/>
                <w:lang w:val="en-CA" w:eastAsia="en-US"/>
                <w14:ligatures w14:val="standardContextual"/>
              </w:rPr>
              <w:fldChar w:fldCharType="begin"/>
            </w:r>
            <w:r w:rsidRPr="61FD95C5" w:rsidR="001020DF">
              <w:rPr>
                <w:i w:val="1"/>
                <w:iCs w:val="1"/>
                <w:kern w:val="2"/>
                <w:lang w:val="en-CA"/>
                <w14:ligatures w14:val="standardContextual"/>
              </w:rPr>
              <w:instrText>HYPERLINK "https://www.student.unsw.edu.au/reading-understanding" \h</w:instrText>
            </w:r>
            <w:r w:rsidRPr="00FF12A7" w:rsidR="001020DF">
              <w:rPr>
                <w:i/>
                <w:iCs/>
              </w:rPr>
            </w:r>
            <w:r w:rsidRPr="61FD95C5" w:rsidR="001020DF">
              <w:rPr>
                <w:i w:val="1"/>
                <w:iCs w:val="1"/>
                <w:kern w:val="2"/>
                <w:lang w:val="en-CA" w:eastAsia="en-US"/>
                <w14:ligatures w14:val="standardContextual"/>
              </w:rPr>
              <w:fldChar w:fldCharType="separate"/>
            </w:r>
            <w:r w:rsidRPr="61FD95C5" w:rsidR="007E0747">
              <w:rPr>
                <w:rStyle w:val="Hyperlink"/>
                <w:i w:val="1"/>
                <w:iCs w:val="1"/>
                <w:kern w:val="2"/>
                <w:lang w:val="en-CA"/>
                <w14:ligatures w14:val="standardContextual"/>
              </w:rPr>
              <w:t>Reading for Understanding: The SQW3R Method</w:t>
            </w:r>
            <w:r w:rsidRPr="61FD95C5" w:rsidR="001020DF">
              <w:rPr>
                <w:rStyle w:val="Hyperlink"/>
                <w:i w:val="1"/>
                <w:iCs w:val="1"/>
                <w:kern w:val="2"/>
                <w:sz w:val="24"/>
                <w:szCs w:val="24"/>
                <w:lang w:val="en-CA" w:eastAsia="en-US"/>
                <w14:ligatures w14:val="standardContextual"/>
              </w:rPr>
              <w:fldChar w:fldCharType="end"/>
            </w:r>
            <w:r w:rsidR="41A00D74">
              <w:rPr/>
              <w:t xml:space="preserve"> </w:t>
            </w:r>
            <w:r w:rsidR="000E3225">
              <w:fldChar w:fldCharType="begin"/>
            </w:r>
            <w:r w:rsidR="003F18C3">
              <w:instrText xml:space="preserve"> ADDIN ZOTERO_ITEM CSL_CITATION {"citationID":"tCFR5auI","properties":{"formattedCitation":"(2024)","plainCitation":"(2024)","noteIndex":0},"citationItems":[{"id":235,"uris":["http://zotero.org/users/14693029/items/6UG6M8DD"],"itemData":{"id":235,"type":"webpage","abstract":"University of New South Wales","container-title":"Students: UNSW","title":"Reading for understanding: The SQW3R method","URL":"https:/www.student.unsw.edu.au/reading-understanding","author":[{"family":"University of New South Wales Sydney","given":""}],"issued":{"date-parts":[["2024"]]}},"label":"page","suppress-author":true}],"schema":"https://github.com/citation-style-language/schema/raw/master/csl-citation.json"} </w:instrText>
            </w:r>
            <w:r w:rsidR="000E3225">
              <w:fldChar w:fldCharType="separate"/>
            </w:r>
            <w:r w:rsidRPr="000E3225" w:rsidR="3B2F7A14">
              <w:rPr>
                <w:rFonts w:ascii="Aptos" w:hAnsi="Aptos"/>
              </w:rPr>
              <w:t>(2024)</w:t>
            </w:r>
            <w:r w:rsidR="000E3225">
              <w:fldChar w:fldCharType="end"/>
            </w:r>
          </w:p>
          <w:p w:rsidRPr="002706BC" w:rsidR="007E0747" w:rsidP="61FD95C5" w:rsidRDefault="007E0747" w14:paraId="4AE2217A" w14:textId="15FD8DD4">
            <w:pPr>
              <w:pStyle w:val="ListBullet2"/>
              <w:rPr>
                <w:rStyle w:val="Hyperlink"/>
                <w:color w:val="auto"/>
                <w:rPrChange w:author="" w16du:dateUtc="2024-08-01T07:17:00Z" w:id="838796111">
                  <w:rPr>
                    <w:rStyle w:val="Hyperlink"/>
                    <w:kern w:val="2"/>
                    <w:sz w:val="24"/>
                    <w:szCs w:val="24"/>
                    <w:lang w:val="en-CA" w:eastAsia="en-US"/>
                    <w14:ligatures w14:val="standardContextual"/>
                  </w:rPr>
                </w:rPrChange>
              </w:rPr>
            </w:pPr>
            <w:r w:rsidRPr="61FD95C5" w:rsidR="001020DF">
              <w:rPr>
                <w:i w:val="1"/>
                <w:iCs w:val="1"/>
                <w:kern w:val="2"/>
                <w:sz w:val="24"/>
                <w:szCs w:val="24"/>
                <w:lang w:val="en-CA" w:eastAsia="en-US"/>
                <w14:ligatures w14:val="standardContextual"/>
              </w:rPr>
              <w:fldChar w:fldCharType="begin"/>
            </w:r>
            <w:r w:rsidRPr="61FD95C5" w:rsidR="001020DF">
              <w:rPr>
                <w:i w:val="1"/>
                <w:iCs w:val="1"/>
                <w:kern w:val="2"/>
                <w:lang w:val="en-CA"/>
                <w14:ligatures w14:val="standardContextual"/>
              </w:rPr>
              <w:instrText>HYPERLINK "https://www.science.org/content/article/how-seriously-read-scientific-paper" \h</w:instrText>
            </w:r>
            <w:r w:rsidRPr="00FF12A7" w:rsidR="001020DF">
              <w:rPr>
                <w:i/>
                <w:iCs/>
              </w:rPr>
            </w:r>
            <w:r w:rsidRPr="61FD95C5" w:rsidR="001020DF">
              <w:rPr>
                <w:i w:val="1"/>
                <w:iCs w:val="1"/>
                <w:kern w:val="2"/>
                <w:lang w:val="en-CA" w:eastAsia="en-US"/>
                <w14:ligatures w14:val="standardContextual"/>
              </w:rPr>
              <w:fldChar w:fldCharType="separate"/>
            </w:r>
            <w:r w:rsidRPr="61FD95C5" w:rsidR="007E0747">
              <w:rPr>
                <w:rStyle w:val="Hyperlink"/>
                <w:i w:val="1"/>
                <w:iCs w:val="1"/>
                <w:kern w:val="2"/>
                <w:lang w:val="en-CA"/>
                <w14:ligatures w14:val="standardContextual"/>
              </w:rPr>
              <w:t xml:space="preserve">How </w:t>
            </w:r>
            <w:r w:rsidRPr="61FD95C5" w:rsidR="0F3E3AC0">
              <w:rPr>
                <w:rStyle w:val="Hyperlink"/>
                <w:i w:val="1"/>
                <w:iCs w:val="1"/>
              </w:rPr>
              <w:t>t</w:t>
            </w:r>
            <w:r w:rsidRPr="61FD95C5" w:rsidR="0F3E3AC0">
              <w:rPr>
                <w:rStyle w:val="Hyperlink"/>
                <w:i w:val="1"/>
                <w:iCs w:val="1"/>
              </w:rPr>
              <w:t xml:space="preserve">o (Seriously) Read </w:t>
            </w:r>
            <w:r w:rsidRPr="61FD95C5" w:rsidR="0F3E3AC0">
              <w:rPr>
                <w:rStyle w:val="Hyperlink"/>
                <w:i w:val="1"/>
                <w:iCs w:val="1"/>
              </w:rPr>
              <w:t>a</w:t>
            </w:r>
            <w:r w:rsidRPr="61FD95C5" w:rsidR="0F3E3AC0">
              <w:rPr>
                <w:rStyle w:val="Hyperlink"/>
                <w:i w:val="1"/>
                <w:iCs w:val="1"/>
              </w:rPr>
              <w:t xml:space="preserve"> Scientific Paper</w:t>
            </w:r>
            <w:r w:rsidRPr="61FD95C5" w:rsidR="001020DF">
              <w:rPr>
                <w:rStyle w:val="Hyperlink"/>
                <w:i w:val="1"/>
                <w:iCs w:val="1"/>
                <w:kern w:val="2"/>
                <w:sz w:val="24"/>
                <w:szCs w:val="24"/>
                <w:lang w:val="en-CA" w:eastAsia="en-US"/>
                <w14:ligatures w14:val="standardContextual"/>
              </w:rPr>
              <w:fldChar w:fldCharType="end"/>
            </w:r>
            <w:r w:rsidR="0F3E3AC0">
              <w:rPr>
                <w:rStyle w:val="Hyperlink"/>
              </w:rPr>
              <w:t xml:space="preserve"> </w:t>
            </w:r>
            <w:r w:rsidR="00651219">
              <w:rPr>
                <w:rStyle w:val="Hyperlink"/>
              </w:rPr>
              <w:fldChar w:fldCharType="begin"/>
            </w:r>
            <w:r w:rsidR="001944F4">
              <w:rPr>
                <w:rStyle w:val="Hyperlink"/>
              </w:rPr>
              <w:instrText xml:space="preserve"> ADDIN ZOTERO_ITEM CSL_CITATION {"citationID":"XUoFfUKl","properties":{"formattedCitation":"(2016)","plainCitation":"(2016)","noteIndex":0},"citationItems":[{"id":221,"uris":["http://zotero.org/users/14693029/items/2W2F66U4"],"itemData":{"id":221,"type":"webpage","container-title":"Science.","title":"How to (seriously) read a scientific paper","URL":"https://www.science.org/content/article/how-seriously-read-scientific-paper?v=sy9PVZAbSAQ","author":[{"family":"Pain","given":"E."}],"accessed":{"date-parts":[["2024",8,1]]},"issued":{"date-parts":[["2016",3,21]]}},"label":"page","suppress-author":true}],"schema":"https://github.com/citation-style-language/schema/raw/master/csl-citation.json"} </w:instrText>
            </w:r>
            <w:r w:rsidR="00651219">
              <w:rPr>
                <w:rStyle w:val="Hyperlink"/>
              </w:rPr>
              <w:fldChar w:fldCharType="separate"/>
            </w:r>
            <w:r w:rsidRPr="00651219" w:rsidR="0F3E3AC0">
              <w:rPr>
                <w:rFonts w:ascii="Aptos" w:hAnsi="Aptos"/>
              </w:rPr>
              <w:t>(2016)</w:t>
            </w:r>
            <w:r w:rsidR="00651219">
              <w:rPr>
                <w:rStyle w:val="Hyperlink"/>
              </w:rPr>
              <w:fldChar w:fldCharType="end"/>
            </w:r>
          </w:p>
          <w:p w:rsidRPr="00651219" w:rsidR="002706BC" w:rsidP="61FD95C5" w:rsidRDefault="00BD7AFC" w14:paraId="34A97A94" w14:textId="454EC105">
            <w:pPr>
              <w:pStyle w:val="ListBullet2"/>
              <w:rPr>
                <w:rFonts w:ascii="Aptos" w:hAnsi="Aptos"/>
              </w:rPr>
            </w:pPr>
            <w:ins w:author="Deb Troendle-Scott" w:date="2024-08-01T15:19:00Z" w16du:dateUtc="2024-08-01T07:19:00Z" w:id="653">
              <w:r w:rsidRPr="61FD95C5">
                <w:rPr>
                  <w:i w:val="1"/>
                  <w:iCs w:val="1"/>
                </w:rPr>
                <w:fldChar w:fldCharType="begin"/>
              </w:r>
              <w:r w:rsidRPr="61FD95C5">
                <w:rPr>
                  <w:i w:val="1"/>
                  <w:iCs w:val="1"/>
                </w:rPr>
                <w:instrText xml:space="preserve">HYPERLINK "https://help.obsidian.md/Editing+and+formatting/Basic+formatting+syntax"</w:instrText>
              </w:r>
              <w:r>
                <w:rPr>
                  <w:i/>
                  <w:iCs/>
                </w:rPr>
              </w:r>
              <w:r w:rsidRPr="61FD95C5">
                <w:rPr>
                  <w:i w:val="1"/>
                  <w:iCs w:val="1"/>
                </w:rPr>
                <w:fldChar w:fldCharType="separate"/>
              </w:r>
            </w:ins>
            <w:r w:rsidRPr="61FD95C5" w:rsidR="05A30D96">
              <w:rPr>
                <w:rStyle w:val="Hyperlink"/>
                <w:i w:val="1"/>
                <w:iCs w:val="1"/>
              </w:rPr>
              <w:t>Using Markdown in Obsidian</w:t>
            </w:r>
            <w:ins w:author="Deb Troendle-Scott" w:date="2024-08-01T15:19:00Z" w16du:dateUtc="2024-08-01T07:19:00Z" w:id="653">
              <w:r w:rsidRPr="61FD95C5">
                <w:rPr>
                  <w:i w:val="1"/>
                  <w:iCs w:val="1"/>
                </w:rPr>
                <w:fldChar w:fldCharType="end"/>
              </w:r>
            </w:ins>
            <w:r w:rsidR="05A30D96">
              <w:rPr/>
              <w:t xml:space="preserve"> </w:t>
            </w:r>
            <w:r w:rsidR="002706BC">
              <w:fldChar w:fldCharType="begin"/>
            </w:r>
            <w:r w:rsidR="00007183">
              <w:instrText xml:space="preserve"> ADDIN ZOTERO_ITEM CSL_CITATION {"citationID":"ghstmxpq","properties":{"formattedCitation":"(n.d.)","plainCitation":"(n.d.)","noteIndex":0},"citationItems":[{"id":237,"uris":["http://zotero.org/users/14693029/items/FY4NBH4K"],"itemData":{"id":237,"type":"webpage","container-title":"Obsidian Help","title":"Basic formatting syntax","URL":"https://help.obsidian.md/Editing+and+formatting/Basic+formatting+syntax","author":[{"family":"Obsidian Help","given":""}]},"label":"page","suppress-author":true}],"schema":"https://github.com/citation-style-language/schema/raw/master/csl-citation.json"} </w:instrText>
            </w:r>
            <w:r w:rsidR="002706BC">
              <w:fldChar w:fldCharType="separate"/>
            </w:r>
            <w:r w:rsidRPr="00BD7AFC" w:rsidR="42E421CF">
              <w:rPr>
                <w:rFonts w:ascii="Aptos" w:hAnsi="Aptos"/>
              </w:rPr>
              <w:t>(n.d.)</w:t>
            </w:r>
            <w:r w:rsidR="002706BC">
              <w:fldChar w:fldCharType="end"/>
            </w:r>
          </w:p>
          <w:p w:rsidR="007E0747" w:rsidRDefault="007E0747" w14:paraId="4AE2217B" w14:textId="1E5B557E">
            <w:pPr>
              <w:pStyle w:val="BodyText"/>
              <w:spacing w:after="16"/>
            </w:pPr>
          </w:p>
        </w:tc>
      </w:tr>
    </w:tbl>
    <w:p w:rsidR="007E0747" w:rsidRDefault="007E0747" w14:paraId="4AE2217D" w14:textId="62F35216">
      <w:pPr>
        <w:pStyle w:val="Heading3"/>
      </w:pPr>
      <w:bookmarkStart w:name="X8067b8e4c88006b7b53b115044a08190667997e" w:id="658"/>
      <w:bookmarkEnd w:id="589"/>
      <w:r w:rsidR="007E0747">
        <w:rPr/>
        <w:t>3.</w:t>
      </w:r>
      <w:r w:rsidR="004557B4">
        <w:rPr/>
        <w:t>4</w:t>
      </w:r>
      <w:r w:rsidR="007E0747">
        <w:rPr/>
        <w:t>.</w:t>
      </w:r>
      <w:r w:rsidR="007C20B2">
        <w:rPr/>
        <w:t>2</w:t>
      </w:r>
      <w:r w:rsidR="007E0747">
        <w:rPr/>
        <w:t xml:space="preserve"> Activity: Writing a Summary of Your Readings</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7E0747" w:rsidTr="61FD95C5" w14:paraId="4AE2218C"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7E0747" w:rsidRDefault="007E0747" w14:paraId="4AE2217E" w14:textId="77777777">
            <w:pPr>
              <w:pStyle w:val="FirstParagraph"/>
              <w:spacing w:before="16" w:after="64"/>
            </w:pPr>
          </w:p>
          <w:p w:rsidR="007E0747" w:rsidRDefault="007E0747" w14:paraId="4AE2217F" w14:textId="5F10E594">
            <w:pPr>
              <w:pStyle w:val="BodyText"/>
              <w:spacing w:before="16"/>
              <w:rPr/>
            </w:pPr>
            <w:r w:rsidR="007E0747">
              <w:rPr/>
              <w:t xml:space="preserve">In this activity you will read an academic article and write a summary </w:t>
            </w:r>
            <w:r w:rsidR="5352D6BA">
              <w:rPr/>
              <w:t xml:space="preserve">using </w:t>
            </w:r>
            <w:r w:rsidR="007E0747">
              <w:rPr/>
              <w:t>Obsidian and Zotero.</w:t>
            </w:r>
          </w:p>
          <w:p w:rsidR="00110A3F" w:rsidP="61FD95C5" w:rsidRDefault="00110A3F" w14:paraId="045026D2" w14:textId="48AB19A1">
            <w:pPr>
              <w:pStyle w:val="ListBullet"/>
              <w:rPr/>
            </w:pPr>
            <w:r w:rsidRPr="005C1F26" w:rsidR="41A00D74">
              <w:rPr>
                <w:b w:val="1"/>
                <w:bCs w:val="1"/>
                <w:kern w:val="2"/>
                <w:lang w:val="en-CA"/>
                <w14:ligatures w14:val="standardContextual"/>
              </w:rPr>
              <w:t>Read</w:t>
            </w:r>
            <w:r w:rsidR="41A00D74">
              <w:rPr/>
              <w:t xml:space="preserve">: </w:t>
            </w:r>
          </w:p>
          <w:p w:rsidRPr="00110A3F" w:rsidR="007E0747" w:rsidP="61FD95C5" w:rsidRDefault="007E0747" w14:paraId="4AE22180" w14:textId="315946E7">
            <w:pPr>
              <w:pStyle w:val="ListBullet2"/>
              <w:rPr/>
            </w:pPr>
            <w:r w:rsidR="007E0747">
              <w:rPr/>
              <w:t>First, search for a peer reviewed journal article in support of a research topic of interest</w:t>
            </w:r>
          </w:p>
          <w:p w:rsidR="007E0747" w:rsidP="00110A3F" w:rsidRDefault="007E0747" w14:paraId="4AE22181" w14:textId="3F97A20F">
            <w:pPr>
              <w:pStyle w:val="ListBullet2"/>
              <w:rPr/>
            </w:pPr>
            <w:r w:rsidR="007E0747">
              <w:rPr/>
              <w:t>Remember to add the source to your citation management tool, Zotero</w:t>
            </w:r>
          </w:p>
          <w:p w:rsidRPr="00110A3F" w:rsidR="005C1F26" w:rsidP="61FD95C5" w:rsidRDefault="005C1F26" w14:paraId="187BC84B" w14:textId="62775B13">
            <w:pPr>
              <w:pStyle w:val="ListBullet"/>
              <w:rPr/>
            </w:pPr>
            <w:r w:rsidRPr="005C1F26" w:rsidR="78F5D983">
              <w:rPr>
                <w:b w:val="1"/>
                <w:bCs w:val="1"/>
                <w:kern w:val="2"/>
                <w:lang w:val="en-CA"/>
                <w14:ligatures w14:val="standardContextual"/>
              </w:rPr>
              <w:t>Write</w:t>
            </w:r>
            <w:r w:rsidR="78F5D983">
              <w:rPr/>
              <w:t xml:space="preserve">: </w:t>
            </w:r>
          </w:p>
          <w:p w:rsidRPr="00110A3F" w:rsidR="007E0747" w:rsidP="61FD95C5" w:rsidRDefault="007E0747" w14:paraId="4AE22182" w14:textId="7D6FDE16">
            <w:pPr>
              <w:pStyle w:val="ListBullet2"/>
              <w:rPr/>
            </w:pPr>
            <w:r w:rsidR="007E0747">
              <w:rPr/>
              <w:t>Prepare a summary of the journal article based on this example</w:t>
            </w:r>
          </w:p>
          <w:p w:rsidRPr="00110A3F" w:rsidR="007E0747" w:rsidP="61FD95C5" w:rsidRDefault="007E0747" w14:paraId="4AE22183" w14:textId="77777777">
            <w:pPr>
              <w:pStyle w:val="ListBullet2"/>
              <w:rPr/>
            </w:pPr>
            <w:r w:rsidR="007E0747">
              <w:rPr/>
              <w:t xml:space="preserve">Use the Markdown formatting in Obsidian. Your summary must at a minimum </w:t>
            </w:r>
            <w:r w:rsidR="007E0747">
              <w:rPr/>
              <w:t>demonstrate</w:t>
            </w:r>
            <w:r w:rsidR="007E0747">
              <w:rPr/>
              <w:t xml:space="preserve"> the following text formats:</w:t>
            </w:r>
          </w:p>
          <w:p w:rsidR="007E0747" w:rsidP="61FD95C5" w:rsidRDefault="00FA75E4" w14:paraId="4AE22184" w14:textId="136B4CDE">
            <w:pPr>
              <w:pStyle w:val="ListBullet3"/>
              <w:rPr/>
            </w:pPr>
            <w:r w:rsidR="6C3A7397">
              <w:rPr/>
              <w:t>h</w:t>
            </w:r>
            <w:r w:rsidR="007E0747">
              <w:rPr/>
              <w:t>eadings and subheadings</w:t>
            </w:r>
          </w:p>
          <w:p w:rsidR="007E0747" w:rsidP="61FD95C5" w:rsidRDefault="00FA75E4" w14:paraId="4AE22185" w14:textId="1D52E5DB">
            <w:pPr>
              <w:pStyle w:val="ListBullet3"/>
              <w:rPr/>
            </w:pPr>
            <w:r w:rsidR="6C3A7397">
              <w:rPr/>
              <w:t>b</w:t>
            </w:r>
            <w:r w:rsidR="007E0747">
              <w:rPr/>
              <w:t>old and italics</w:t>
            </w:r>
          </w:p>
          <w:p w:rsidR="007E0747" w:rsidP="61FD95C5" w:rsidRDefault="00FA75E4" w14:paraId="4AE22186" w14:textId="4AC89862">
            <w:pPr>
              <w:pStyle w:val="ListBullet3"/>
              <w:rPr/>
            </w:pPr>
            <w:r w:rsidR="6C3A7397">
              <w:rPr/>
              <w:t>n</w:t>
            </w:r>
            <w:r w:rsidR="007E0747">
              <w:rPr/>
              <w:t>umbered or unordered list</w:t>
            </w:r>
          </w:p>
          <w:p w:rsidR="007E0747" w:rsidP="61FD95C5" w:rsidRDefault="00FA75E4" w14:paraId="4AE22187" w14:textId="38354989">
            <w:pPr>
              <w:pStyle w:val="ListBullet3"/>
              <w:rPr/>
            </w:pPr>
            <w:r w:rsidR="6C3A7397">
              <w:rPr/>
              <w:t>l</w:t>
            </w:r>
            <w:r w:rsidR="007E0747">
              <w:rPr/>
              <w:t>abelled link</w:t>
            </w:r>
          </w:p>
          <w:p w:rsidR="007E0747" w:rsidP="61FD95C5" w:rsidRDefault="007E0747" w14:paraId="4AE22188" w14:textId="0F8A8F82">
            <w:pPr>
              <w:pStyle w:val="ListBullet3"/>
              <w:rPr/>
            </w:pPr>
            <w:r w:rsidR="6C3A7397">
              <w:rPr/>
              <w:t>h</w:t>
            </w:r>
            <w:r w:rsidR="007E0747">
              <w:rPr/>
              <w:t>orizontal rule</w:t>
            </w:r>
          </w:p>
          <w:p w:rsidR="007E0747" w:rsidP="61FD95C5" w:rsidRDefault="007E0747" w14:paraId="4AE22189" w14:textId="1CE9DC00">
            <w:pPr>
              <w:pStyle w:val="ListBullet3"/>
              <w:rPr/>
            </w:pPr>
            <w:r w:rsidR="6C3A7397">
              <w:rPr/>
              <w:t>b</w:t>
            </w:r>
            <w:r w:rsidR="007E0747">
              <w:rPr/>
              <w:t>lock quote for one or more citations from the article</w:t>
            </w:r>
          </w:p>
          <w:p w:rsidR="007E0747" w:rsidP="61FD95C5" w:rsidRDefault="007E0747" w14:paraId="4AE2218A" w14:textId="77777777">
            <w:pPr>
              <w:pStyle w:val="Compact"/>
              <w:numPr>
                <w:ilvl w:val="0"/>
                <w:numId w:val="2"/>
              </w:numPr>
              <w:rPr/>
            </w:pPr>
            <w:r w:rsidR="007E0747">
              <w:rPr/>
              <w:t>Copy</w:t>
            </w:r>
            <w:r w:rsidR="007E0747">
              <w:rPr/>
              <w:t xml:space="preserve"> your summary prepared in Obsidian and paste this text summary into Zotero using the notes feature so that you have a copy for your personal library as backup.</w:t>
            </w:r>
          </w:p>
          <w:p w:rsidR="00FA75E4" w:rsidP="00FA75E4" w:rsidRDefault="00FA75E4" w14:paraId="2D797495" w14:textId="77777777">
            <w:pPr>
              <w:pStyle w:val="Compact"/>
              <w:ind w:left="720"/>
            </w:pPr>
          </w:p>
          <w:p w:rsidR="007E0747" w:rsidP="61FD95C5" w:rsidRDefault="007E0747" w14:paraId="4AE2218B" w14:textId="01E85305">
            <w:pPr>
              <w:pStyle w:val="Compact"/>
            </w:pPr>
            <w:r w:rsidR="007E0747">
              <w:rPr/>
              <w:t>Reflect on your progress in practicing these digital skills. Share you</w:t>
            </w:r>
            <w:r w:rsidR="6C3A7397">
              <w:rPr/>
              <w:t>r</w:t>
            </w:r>
            <w:r w:rsidR="007E0747">
              <w:rPr/>
              <w:t xml:space="preserve"> thoughts in your </w:t>
            </w:r>
            <w:r w:rsidR="4555CF41">
              <w:rPr/>
              <w:t>j</w:t>
            </w:r>
            <w:r w:rsidR="007E0747">
              <w:rPr/>
              <w:t>ournal</w:t>
            </w:r>
            <w:r w:rsidR="007E0747">
              <w:rPr/>
              <w:t xml:space="preserve"> and/or in </w:t>
            </w:r>
            <w:r w:rsidR="007E0747">
              <w:rPr/>
              <w:t>Discourse</w:t>
            </w:r>
            <w:r w:rsidR="007E0747">
              <w:rPr/>
              <w:t>.</w:t>
            </w:r>
          </w:p>
        </w:tc>
      </w:tr>
    </w:tbl>
    <w:p w:rsidR="007E0747" w:rsidRDefault="007E0747" w14:paraId="4AE2218D" w14:textId="2126273D">
      <w:pPr>
        <w:pStyle w:val="Heading2"/>
      </w:pPr>
      <w:bookmarkStart w:name="digital-tools-to-support-learning" w:id="703"/>
      <w:bookmarkEnd w:id="424"/>
      <w:bookmarkEnd w:id="658"/>
      <w:r w:rsidR="007E0747">
        <w:rPr/>
        <w:t>3.</w:t>
      </w:r>
      <w:r w:rsidR="000B70FE">
        <w:rPr/>
        <w:t>5</w:t>
      </w:r>
      <w:r w:rsidR="007E0747">
        <w:rPr/>
        <w:t xml:space="preserve"> Digital Tools </w:t>
      </w:r>
      <w:r w:rsidR="00A0358F">
        <w:rPr/>
        <w:t>t</w:t>
      </w:r>
      <w:r w:rsidR="007E0747">
        <w:rPr/>
        <w:t>o Support Learning</w:t>
      </w:r>
    </w:p>
    <w:p w:rsidR="007E0747" w:rsidRDefault="007E0747" w14:paraId="4AE2218E" w14:textId="77777777">
      <w:pPr>
        <w:pStyle w:val="FirstParagraph"/>
      </w:pPr>
      <w:r w:rsidR="007E0747">
        <w:rPr/>
        <w:t xml:space="preserve">So far in this course you have had opportunities to explore </w:t>
      </w:r>
      <w:r w:rsidR="007E0747">
        <w:rPr/>
        <w:t>a number of</w:t>
      </w:r>
      <w:r w:rsidR="007E0747">
        <w:rPr/>
        <w:t xml:space="preserve"> learning tools, including </w:t>
      </w:r>
      <w:hyperlink r:id="R4c2b4a4377694c30">
        <w:r w:rsidRPr="61FD95C5" w:rsidR="007E0747">
          <w:rPr>
            <w:rStyle w:val="Hyperlink"/>
          </w:rPr>
          <w:t>Obsidian</w:t>
        </w:r>
      </w:hyperlink>
      <w:r w:rsidR="007E0747">
        <w:rPr/>
        <w:t xml:space="preserve">, </w:t>
      </w:r>
      <w:hyperlink r:id="R0a2da0c444e04969">
        <w:r w:rsidRPr="61FD95C5" w:rsidR="007E0747">
          <w:rPr>
            <w:rStyle w:val="Hyperlink"/>
          </w:rPr>
          <w:t>Zotero</w:t>
        </w:r>
      </w:hyperlink>
      <w:r w:rsidR="007E0747">
        <w:rPr/>
        <w:t xml:space="preserve">, and </w:t>
      </w:r>
      <w:hyperlink r:id="Rb2e4af3e3e9b4894">
        <w:r w:rsidRPr="61FD95C5" w:rsidR="007E0747">
          <w:rPr>
            <w:rStyle w:val="Hyperlink"/>
          </w:rPr>
          <w:t>LitMaps</w:t>
        </w:r>
      </w:hyperlink>
      <w:r w:rsidR="007E0747">
        <w:rPr/>
        <w:t>.</w:t>
      </w:r>
    </w:p>
    <w:p w:rsidR="007E0747" w:rsidRDefault="007E0747" w14:paraId="4AE2218F" w14:textId="77777777">
      <w:pPr>
        <w:pStyle w:val="BodyText"/>
      </w:pPr>
      <w:r w:rsidR="007E0747">
        <w:rPr/>
        <w:t xml:space="preserve">We </w:t>
      </w:r>
      <w:r w:rsidR="007E0747">
        <w:rPr/>
        <w:t>anticipate</w:t>
      </w:r>
      <w:r w:rsidR="007E0747">
        <w:rPr/>
        <w:t xml:space="preserve"> these tools will help you think critically, collaborate, and </w:t>
      </w:r>
      <w:r w:rsidR="007E0747">
        <w:rPr/>
        <w:t>ultimately succeed</w:t>
      </w:r>
      <w:r w:rsidR="007E0747">
        <w:rPr/>
        <w:t xml:space="preserve"> in your studies.</w:t>
      </w:r>
    </w:p>
    <w:p w:rsidR="007E0747" w:rsidRDefault="007E0747" w14:paraId="4AE22190" w14:textId="606FFBF3">
      <w:pPr>
        <w:pStyle w:val="BodyText"/>
      </w:pPr>
      <w:r w:rsidR="007E0747">
        <w:rPr/>
        <w:t>There is a plethora of other learning tools out there. We encourage you to explore various apps and evaluate them based on criteria you value (effectiveness, privacy, cost, data ownership, accessibility,</w:t>
      </w:r>
      <w:r w:rsidR="009224AC">
        <w:rPr/>
        <w:t xml:space="preserve"> and so on</w:t>
      </w:r>
      <w:r w:rsidR="007E0747">
        <w:rPr/>
        <w:t>).</w:t>
      </w:r>
    </w:p>
    <w:p w:rsidR="007E0747" w:rsidRDefault="007E0747" w14:paraId="4AE22191" w14:textId="54E8E684">
      <w:pPr>
        <w:pStyle w:val="Heading3"/>
      </w:pPr>
      <w:bookmarkStart w:name="X6a7c825a402ec34c816f594a72e0d3526ca6c86" w:id="710"/>
      <w:r w:rsidR="007E0747">
        <w:rPr/>
        <w:t>3.</w:t>
      </w:r>
      <w:r w:rsidR="000B70FE">
        <w:rPr/>
        <w:t>5</w:t>
      </w:r>
      <w:r w:rsidR="007E0747">
        <w:rPr/>
        <w:t>.1 Activity: Tools for Learning in University</w:t>
      </w:r>
    </w:p>
    <w:tbl>
      <w:tblPr>
        <w:tblStyle w:val="Table"/>
        <w:tblW w:w="0" w:type="auto"/>
        <w:tblInd w:w="164" w:type="dxa"/>
        <w:tblBorders>
          <w:left w:val="single" w:color="00A047" w:sz="24" w:space="0"/>
        </w:tblBorders>
        <w:tblCellMar>
          <w:left w:w="0" w:type="dxa"/>
          <w:right w:w="0" w:type="dxa"/>
        </w:tblCellMar>
        <w:tblLook w:val="0000" w:firstRow="0" w:lastRow="0" w:firstColumn="0" w:lastColumn="0" w:noHBand="0" w:noVBand="0"/>
      </w:tblPr>
      <w:tblGrid>
        <w:gridCol w:w="9166"/>
      </w:tblGrid>
      <w:tr w:rsidR="007E0747" w:rsidTr="61FD95C5" w14:paraId="4AE2219E"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7E0747" w:rsidRDefault="007E0747" w14:paraId="4AE22192" w14:textId="77777777">
            <w:pPr>
              <w:pStyle w:val="FirstParagraph"/>
              <w:spacing w:before="16" w:after="64"/>
            </w:pPr>
          </w:p>
          <w:p w:rsidR="007E0747" w:rsidP="61FD95C5" w:rsidRDefault="00E66767" w14:paraId="4AE22193" w14:textId="064A7C39">
            <w:pPr>
              <w:pStyle w:val="ListBullet"/>
              <w:rPr/>
            </w:pPr>
            <w:r w:rsidRPr="00E66767" w:rsidR="62DEAE05">
              <w:rPr>
                <w:b w:val="1"/>
                <w:bCs w:val="1"/>
                <w:kern w:val="2"/>
                <w:lang w:val="en-CA"/>
                <w14:ligatures w14:val="standardContextual"/>
              </w:rPr>
              <w:t>Explore</w:t>
            </w:r>
            <w:r w:rsidR="62DEAE05">
              <w:rPr/>
              <w:t xml:space="preserve">: </w:t>
            </w:r>
            <w:r w:rsidR="007E0747">
              <w:rPr/>
              <w:t>Search for the following apps</w:t>
            </w:r>
            <w:r w:rsidR="009224AC">
              <w:rPr/>
              <w:t xml:space="preserve"> or </w:t>
            </w:r>
            <w:r w:rsidR="007E0747">
              <w:rPr/>
              <w:t>websites using the key words listed below. Try adding “top</w:t>
            </w:r>
            <w:r w:rsidR="009224AC">
              <w:rPr/>
              <w:t>,</w:t>
            </w:r>
            <w:r w:rsidR="007E0747">
              <w:rPr/>
              <w:t>” “best</w:t>
            </w:r>
            <w:r w:rsidR="009224AC">
              <w:rPr/>
              <w:t>,</w:t>
            </w:r>
            <w:r w:rsidR="007E0747">
              <w:rPr/>
              <w:t>” “free</w:t>
            </w:r>
            <w:r w:rsidR="009224AC">
              <w:rPr/>
              <w:t>,</w:t>
            </w:r>
            <w:r w:rsidR="007E0747">
              <w:rPr/>
              <w:t>” “university</w:t>
            </w:r>
            <w:r w:rsidR="009224AC">
              <w:rPr/>
              <w:t>,</w:t>
            </w:r>
            <w:r w:rsidR="007E0747">
              <w:rPr/>
              <w:t>”</w:t>
            </w:r>
            <w:r w:rsidR="6BB982EB">
              <w:rPr/>
              <w:t xml:space="preserve"> </w:t>
            </w:r>
            <w:r w:rsidR="009224AC">
              <w:rPr/>
              <w:t>or</w:t>
            </w:r>
            <w:r w:rsidR="007E0747">
              <w:rPr/>
              <w:t xml:space="preserve"> “students” and see how that changes your search results.</w:t>
            </w:r>
          </w:p>
          <w:p w:rsidR="007E0747" w:rsidP="007E0747" w:rsidRDefault="00664F3E" w14:paraId="4AE22194" w14:textId="1A4859D8">
            <w:pPr>
              <w:pStyle w:val="Compact"/>
              <w:numPr>
                <w:ilvl w:val="0"/>
                <w:numId w:val="2"/>
              </w:numPr>
              <w:rPr/>
            </w:pPr>
            <w:r w:rsidR="69B7724A">
              <w:rPr/>
              <w:t>note</w:t>
            </w:r>
            <w:r w:rsidR="69B7724A">
              <w:rPr/>
              <w:t xml:space="preserve"> </w:t>
            </w:r>
            <w:r w:rsidR="69B7724A">
              <w:rPr/>
              <w:t>taking apps</w:t>
            </w:r>
          </w:p>
          <w:p w:rsidR="007E0747" w:rsidP="007E0747" w:rsidRDefault="00664F3E" w14:paraId="4AE22195" w14:textId="679AD541">
            <w:pPr>
              <w:pStyle w:val="Compact"/>
              <w:numPr>
                <w:ilvl w:val="0"/>
                <w:numId w:val="2"/>
              </w:numPr>
            </w:pPr>
            <w:r>
              <w:t>annotate web resources</w:t>
            </w:r>
          </w:p>
          <w:p w:rsidR="007E0747" w:rsidP="007E0747" w:rsidRDefault="00664F3E" w14:paraId="4AE22196" w14:textId="63AE3C59">
            <w:pPr>
              <w:pStyle w:val="Compact"/>
              <w:numPr>
                <w:ilvl w:val="0"/>
                <w:numId w:val="2"/>
              </w:numPr>
            </w:pPr>
            <w:r>
              <w:t>collaborative tools</w:t>
            </w:r>
          </w:p>
          <w:p w:rsidR="007E0747" w:rsidP="007E0747" w:rsidRDefault="00664F3E" w14:paraId="4AE22197" w14:textId="040EB049">
            <w:pPr>
              <w:pStyle w:val="Compact"/>
              <w:numPr>
                <w:ilvl w:val="0"/>
                <w:numId w:val="2"/>
              </w:numPr>
            </w:pPr>
            <w:r>
              <w:t>project management tools</w:t>
            </w:r>
          </w:p>
          <w:p w:rsidR="007E0747" w:rsidP="007E0747" w:rsidRDefault="00664F3E" w14:paraId="4AE22198" w14:textId="4C20130F">
            <w:pPr>
              <w:pStyle w:val="Compact"/>
              <w:numPr>
                <w:ilvl w:val="0"/>
                <w:numId w:val="2"/>
              </w:numPr>
            </w:pPr>
            <w:r>
              <w:t>graphic organizers</w:t>
            </w:r>
          </w:p>
          <w:p w:rsidR="007E0747" w:rsidP="007E0747" w:rsidRDefault="00664F3E" w14:paraId="4AE22199" w14:textId="4E1841B3">
            <w:pPr>
              <w:pStyle w:val="Compact"/>
              <w:numPr>
                <w:ilvl w:val="0"/>
                <w:numId w:val="2"/>
              </w:numPr>
            </w:pPr>
            <w:r>
              <w:t>study tools</w:t>
            </w:r>
          </w:p>
          <w:p w:rsidR="007E0747" w:rsidP="007E0747" w:rsidRDefault="00664F3E" w14:paraId="4AE2219A" w14:textId="15D9A7CC">
            <w:pPr>
              <w:pStyle w:val="Compact"/>
              <w:numPr>
                <w:ilvl w:val="0"/>
                <w:numId w:val="2"/>
              </w:numPr>
            </w:pPr>
            <w:r>
              <w:t>focus tools</w:t>
            </w:r>
          </w:p>
          <w:p w:rsidR="007E0747" w:rsidP="007E0747" w:rsidRDefault="00664F3E" w14:paraId="4AE2219B" w14:textId="55F26B8E">
            <w:pPr>
              <w:pStyle w:val="Compact"/>
              <w:numPr>
                <w:ilvl w:val="0"/>
                <w:numId w:val="2"/>
              </w:numPr>
            </w:pPr>
            <w:r>
              <w:t>research tools</w:t>
            </w:r>
          </w:p>
          <w:p w:rsidR="007E0747" w:rsidP="007E0747" w:rsidRDefault="00664F3E" w14:paraId="4AE2219C" w14:textId="4F6DD666">
            <w:pPr>
              <w:pStyle w:val="Compact"/>
              <w:numPr>
                <w:ilvl w:val="0"/>
                <w:numId w:val="2"/>
              </w:numPr>
            </w:pPr>
            <w:r>
              <w:t>writing tools</w:t>
            </w:r>
          </w:p>
          <w:p w:rsidR="007E0747" w:rsidP="61FD95C5" w:rsidRDefault="00E66767" w14:paraId="4AE2219D" w14:textId="57EECD96">
            <w:pPr>
              <w:pStyle w:val="ListBullet"/>
              <w:rPr/>
            </w:pPr>
            <w:r w:rsidRPr="00E66767" w:rsidR="62DEAE05">
              <w:rPr>
                <w:b w:val="1"/>
                <w:bCs w:val="1"/>
                <w:kern w:val="2"/>
                <w:lang w:val="en-CA"/>
                <w14:ligatures w14:val="standardContextual"/>
              </w:rPr>
              <w:t>Share</w:t>
            </w:r>
            <w:r w:rsidR="62DEAE05">
              <w:rPr/>
              <w:t xml:space="preserve">: </w:t>
            </w:r>
            <w:r w:rsidR="69B7724A">
              <w:rPr/>
              <w:t>I</w:t>
            </w:r>
            <w:r w:rsidR="69B7724A">
              <w:rPr/>
              <w:t xml:space="preserve">n </w:t>
            </w:r>
            <w:r w:rsidRPr="00EB7198" w:rsidR="69B7724A">
              <w:rPr>
                <w:kern w:val="2"/>
                <w:lang w:val="en-CA"/>
                <w14:ligatures w14:val="standardContextual"/>
              </w:rPr>
              <w:t>D</w:t>
            </w:r>
            <w:r w:rsidRPr="00EB7198" w:rsidR="69B7724A">
              <w:rPr>
                <w:kern w:val="2"/>
                <w:lang w:val="en-CA"/>
                <w14:ligatures w14:val="standardContextual"/>
              </w:rPr>
              <w:t>isco</w:t>
            </w:r>
            <w:r w:rsidRPr="00EB7198" w:rsidR="007E0747">
              <w:rPr>
                <w:kern w:val="2"/>
                <w:lang w:val="en-CA"/>
                <w14:ligatures w14:val="standardContextual"/>
              </w:rPr>
              <w:t>urse</w:t>
            </w:r>
            <w:r w:rsidR="007E0747">
              <w:rPr/>
              <w:t xml:space="preserve">, share some tools that </w:t>
            </w:r>
            <w:r w:rsidR="007E0747">
              <w:rPr/>
              <w:t>you’ve</w:t>
            </w:r>
            <w:r w:rsidR="007E0747">
              <w:rPr/>
              <w:t xml:space="preserve"> used</w:t>
            </w:r>
            <w:r w:rsidR="007E0747">
              <w:rPr/>
              <w:t xml:space="preserve"> or that you plan to use to help in your studies.</w:t>
            </w:r>
          </w:p>
        </w:tc>
      </w:tr>
    </w:tbl>
    <w:p w:rsidR="007E0747" w:rsidRDefault="007E0747" w14:paraId="4AE2219F" w14:textId="77777777">
      <w:pPr>
        <w:pStyle w:val="Heading2"/>
      </w:pPr>
      <w:bookmarkStart w:name="summary-2" w:id="738"/>
      <w:bookmarkEnd w:id="703"/>
      <w:bookmarkEnd w:id="710"/>
      <w:r>
        <w:t>Summary</w:t>
      </w:r>
    </w:p>
    <w:p w:rsidR="007E0747" w:rsidRDefault="007E0747" w14:paraId="4AE221A0" w14:textId="4CDC8A70">
      <w:pPr>
        <w:pStyle w:val="FirstParagraph"/>
      </w:pPr>
      <w:r w:rsidR="007E0747">
        <w:rPr/>
        <w:t xml:space="preserve">As we conclude our unit, reflect on </w:t>
      </w:r>
      <w:r w:rsidR="007E0747">
        <w:rPr/>
        <w:t xml:space="preserve">your learning. Throughout this unit, </w:t>
      </w:r>
      <w:r w:rsidR="007E0747">
        <w:rPr/>
        <w:t>you’ve</w:t>
      </w:r>
      <w:r w:rsidR="007E0747">
        <w:rPr/>
        <w:t xml:space="preserve"> </w:t>
      </w:r>
      <w:r w:rsidR="007E0747">
        <w:rPr/>
        <w:t>acquired</w:t>
      </w:r>
      <w:r w:rsidR="007E0747">
        <w:rPr/>
        <w:t xml:space="preserve"> a multifaceted skill set that empowers you to harness the potential of technology in synthesizing and organizing knowledge. From understanding the intricate dance of hyperlinks and tags</w:t>
      </w:r>
      <w:r w:rsidR="007D3493">
        <w:rPr/>
        <w:t>,</w:t>
      </w:r>
      <w:r w:rsidR="007E0747">
        <w:rPr/>
        <w:t xml:space="preserve"> to mastering the art of digital note</w:t>
      </w:r>
      <w:r w:rsidR="007D3493">
        <w:rPr/>
        <w:t xml:space="preserve"> </w:t>
      </w:r>
      <w:r w:rsidR="007E0747">
        <w:rPr/>
        <w:t xml:space="preserve">taking, </w:t>
      </w:r>
      <w:r w:rsidR="007E0747">
        <w:rPr/>
        <w:t>you’ve</w:t>
      </w:r>
      <w:r w:rsidR="007E0747">
        <w:rPr/>
        <w:t xml:space="preserve"> explored tools and strategies that redefine how we connect ideas in the digital age.</w:t>
      </w:r>
    </w:p>
    <w:p w:rsidR="007E0747" w:rsidRDefault="007E0747" w14:paraId="4AE221A1" w14:textId="4D47C95D">
      <w:pPr>
        <w:pStyle w:val="BodyText"/>
      </w:pPr>
      <w:r w:rsidR="007E0747">
        <w:rPr/>
        <w:t xml:space="preserve">Concept maps have become your canvas, allowing you to visually articulate complex relationships and hierarchies with precision and clarity. The curated digital tools </w:t>
      </w:r>
      <w:r w:rsidR="007E0747">
        <w:rPr/>
        <w:t>we’ve</w:t>
      </w:r>
      <w:r w:rsidR="007E0747">
        <w:rPr/>
        <w:t xml:space="preserve"> explored are now at your disposal, enhancing your learning experience and catering to your unique preferences. Remember, this unit </w:t>
      </w:r>
      <w:r w:rsidR="007E0747">
        <w:rPr/>
        <w:t>isn’t</w:t>
      </w:r>
      <w:r w:rsidR="007E0747">
        <w:rPr/>
        <w:t xml:space="preserve"> </w:t>
      </w:r>
      <w:r w:rsidR="007E0747">
        <w:rPr/>
        <w:t>just about understanding</w:t>
      </w:r>
      <w:r w:rsidR="007E0747">
        <w:rPr/>
        <w:t xml:space="preserve"> concepts; </w:t>
      </w:r>
      <w:r w:rsidR="007E0747">
        <w:rPr/>
        <w:t>it’s</w:t>
      </w:r>
      <w:r w:rsidR="007E0747">
        <w:rPr/>
        <w:t xml:space="preserve"> about applying these newfound skills in real</w:t>
      </w:r>
      <w:r w:rsidR="007D3493">
        <w:rPr/>
        <w:t xml:space="preserve"> </w:t>
      </w:r>
      <w:r w:rsidR="007E0747">
        <w:rPr/>
        <w:t>world scenarios.</w:t>
      </w:r>
    </w:p>
    <w:p w:rsidR="007E0747" w:rsidRDefault="007E0747" w14:paraId="4AE221A2" w14:textId="49C5F568">
      <w:pPr>
        <w:pStyle w:val="BodyText"/>
      </w:pPr>
      <w:r w:rsidR="007E0747">
        <w:rPr/>
        <w:t xml:space="preserve">As you move forward, carry this digital toolkit with you, </w:t>
      </w:r>
      <w:r w:rsidR="007E0747">
        <w:rPr/>
        <w:t>leveraging</w:t>
      </w:r>
      <w:r w:rsidR="007E0747">
        <w:rPr/>
        <w:t xml:space="preserve"> technology as a powerful ally in your ongoing pursuit of knowledge. Your ability to connect ideas seamlessly through hyperlinks, tags, note</w:t>
      </w:r>
      <w:r w:rsidR="00792653">
        <w:rPr/>
        <w:t xml:space="preserve"> </w:t>
      </w:r>
      <w:r w:rsidR="007E0747">
        <w:rPr/>
        <w:t>taking, and concept maps positions you as a dynamic learner in an ever</w:t>
      </w:r>
      <w:r w:rsidR="00792653">
        <w:rPr/>
        <w:t xml:space="preserve"> </w:t>
      </w:r>
      <w:r w:rsidR="007E0747">
        <w:rPr/>
        <w:t xml:space="preserve">evolving educational landscape. The skills </w:t>
      </w:r>
      <w:r w:rsidR="007E0747">
        <w:rPr/>
        <w:t>you’ve</w:t>
      </w:r>
      <w:r w:rsidR="007E0747">
        <w:rPr/>
        <w:t xml:space="preserve"> honed here are not just for this course but are lifelong assets that will continue to enrich your learning journey.</w:t>
      </w:r>
    </w:p>
    <w:p w:rsidR="007E0747" w:rsidDel="001C684F" w:rsidRDefault="007E0747" w14:paraId="4AE221A3" w14:textId="47D1C1F9">
      <w:pPr>
        <w:pStyle w:val="Heading2"/>
        <w:rPr/>
      </w:pPr>
      <w:bookmarkStart w:name="assessment-2" w:id="750"/>
      <w:bookmarkEnd w:id="738"/>
    </w:p>
    <w:p w:rsidR="007E0747" w:rsidRDefault="007E0747" w14:paraId="4AE221A9" w14:textId="77777777">
      <w:pPr>
        <w:pStyle w:val="Heading2"/>
      </w:pPr>
      <w:bookmarkStart w:name="checking-your-learning-2" w:id="764"/>
      <w:bookmarkEnd w:id="750"/>
      <w:r>
        <w:t>Checking Your Learning</w:t>
      </w:r>
    </w:p>
    <w:tbl>
      <w:tblPr>
        <w:tblStyle w:val="Table"/>
        <w:tblW w:w="0" w:type="auto"/>
        <w:tblInd w:w="164" w:type="dxa"/>
        <w:tblBorders>
          <w:left w:val="single" w:color="EB9113" w:sz="24" w:space="0"/>
        </w:tblBorders>
        <w:tblCellMar>
          <w:left w:w="0" w:type="dxa"/>
          <w:right w:w="0" w:type="dxa"/>
        </w:tblCellMar>
        <w:tblLook w:val="0000" w:firstRow="0" w:lastRow="0" w:firstColumn="0" w:lastColumn="0" w:noHBand="0" w:noVBand="0"/>
      </w:tblPr>
      <w:tblGrid>
        <w:gridCol w:w="9166"/>
      </w:tblGrid>
      <w:tr w:rsidR="007E0747" w:rsidTr="61FD95C5" w14:paraId="4AE221AF" w14:textId="77777777">
        <w:trPr>
          <w:cantSplit/>
        </w:trPr>
        <w:tc>
          <w:tcPr>
            <w:cnfStyle w:val="000010000000" w:firstRow="0" w:lastRow="0" w:firstColumn="0" w:lastColumn="0" w:oddVBand="1" w:evenVBand="0" w:oddHBand="0" w:evenHBand="0" w:firstRowFirstColumn="0" w:firstRowLastColumn="0" w:lastRowFirstColumn="0" w:lastRowLastColumn="0"/>
            <w:tcW w:w="0" w:type="auto"/>
            <w:tcMar>
              <w:left w:w="144" w:type="dxa"/>
            </w:tcMar>
          </w:tcPr>
          <w:p w:rsidR="007E0747" w:rsidRDefault="007E0747" w14:paraId="4AE221AA" w14:textId="77777777">
            <w:pPr>
              <w:pStyle w:val="FirstParagraph"/>
              <w:spacing w:before="16" w:after="64"/>
            </w:pPr>
          </w:p>
          <w:p w:rsidR="007E0747" w:rsidRDefault="007E0747" w14:paraId="4AE221AB" w14:textId="03B4A639">
            <w:pPr>
              <w:pStyle w:val="BodyText"/>
              <w:spacing w:before="16"/>
            </w:pPr>
            <w:r w:rsidR="007E0747">
              <w:rPr/>
              <w:t>Before you move on to the next unit</w:t>
            </w:r>
            <w:r w:rsidR="3396A0C5">
              <w:rPr/>
              <w:t xml:space="preserve"> </w:t>
            </w:r>
            <w:r w:rsidR="007E0747">
              <w:rPr/>
              <w:t xml:space="preserve">check that you </w:t>
            </w:r>
            <w:r w:rsidR="007E0747">
              <w:rPr/>
              <w:t>are able to</w:t>
            </w:r>
            <w:r w:rsidR="007E0747">
              <w:rPr/>
              <w:t>:</w:t>
            </w:r>
          </w:p>
          <w:p w:rsidR="007E0747" w:rsidP="007E0747" w:rsidRDefault="001C684F" w14:paraId="4AE221AC" w14:textId="7109C23B">
            <w:pPr>
              <w:pStyle w:val="Compact"/>
              <w:numPr>
                <w:ilvl w:val="0"/>
                <w:numId w:val="2"/>
              </w:numPr>
              <w:rPr/>
            </w:pPr>
            <w:r w:rsidR="4F22753B">
              <w:rPr/>
              <w:t>B</w:t>
            </w:r>
            <w:r w:rsidR="007E0747">
              <w:rPr/>
              <w:t>uild and customize technology</w:t>
            </w:r>
            <w:r w:rsidR="3396A0C5">
              <w:rPr/>
              <w:t xml:space="preserve"> </w:t>
            </w:r>
            <w:r w:rsidR="007E0747">
              <w:rPr/>
              <w:t>integrated workflows to enhance and enrich your learning journey</w:t>
            </w:r>
          </w:p>
          <w:p w:rsidR="007E0747" w:rsidP="007E0747" w:rsidRDefault="007E0747" w14:paraId="4AE221AD" w14:textId="34C44C6B">
            <w:pPr>
              <w:pStyle w:val="Compact"/>
              <w:numPr>
                <w:ilvl w:val="0"/>
                <w:numId w:val="2"/>
              </w:numPr>
              <w:rPr/>
            </w:pPr>
            <w:r w:rsidR="4F22753B">
              <w:rPr/>
              <w:t>P</w:t>
            </w:r>
            <w:r w:rsidR="007E0747">
              <w:rPr/>
              <w:t>ractice evaluative judgment to document your process of learning in complex domains of knowledge</w:t>
            </w:r>
          </w:p>
          <w:p w:rsidR="007E0747" w:rsidP="007E0747" w:rsidRDefault="007E0747" w14:paraId="4AE221AE" w14:textId="12F291C0">
            <w:pPr>
              <w:pStyle w:val="Compact"/>
              <w:numPr>
                <w:ilvl w:val="0"/>
                <w:numId w:val="2"/>
              </w:numPr>
              <w:rPr/>
            </w:pPr>
            <w:r w:rsidR="4F22753B">
              <w:rPr/>
              <w:t>E</w:t>
            </w:r>
            <w:r w:rsidR="007E0747">
              <w:rPr/>
              <w:t>valuate digital tools, platforms, and interactions based on ethical principles</w:t>
            </w:r>
          </w:p>
        </w:tc>
      </w:tr>
      <w:bookmarkEnd w:id="0"/>
      <w:bookmarkEnd w:id="764"/>
    </w:tbl>
    <w:p w:rsidR="00DE42EA" w:rsidRDefault="00DE42EA" w14:paraId="4AE221B0" w14:textId="77777777">
      <w:pPr/>
    </w:p>
    <w:p w:rsidR="001C684F" w:rsidRDefault="001C684F" w14:paraId="2D43F439" w14:textId="38703BC1"/>
    <w:sectPr w:rsidR="001C684F">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DTS" w:author="Deb Troendle-Scott" w:date="2024-08-01T13:51:00Z" w:id="138">
    <w:p w:rsidR="006525D2" w:rsidP="006525D2" w:rsidRDefault="00654EBC" w14:paraId="5C49BF08" w14:textId="77777777">
      <w:pPr>
        <w:pStyle w:val="CommentText"/>
      </w:pPr>
      <w:r>
        <w:rPr>
          <w:rStyle w:val="CommentReference"/>
        </w:rPr>
        <w:annotationRef/>
      </w:r>
      <w:r w:rsidR="006525D2">
        <w:t>Content missing? The screenshot doesn't illustrate the Zotero information given here about creating a link</w:t>
      </w:r>
    </w:p>
  </w:comment>
  <w:comment w:initials="DTS" w:author="Deb Troendle-Scott" w:date="2024-08-20T18:43:00Z" w:id="433">
    <w:p w:rsidR="00C90D4E" w:rsidP="00C90D4E" w:rsidRDefault="00C90D4E" w14:paraId="2B3D0E7B" w14:textId="598ECD31">
      <w:pPr>
        <w:pStyle w:val="CommentText"/>
      </w:pPr>
      <w:r>
        <w:rPr>
          <w:rStyle w:val="CommentReference"/>
        </w:rPr>
        <w:annotationRef/>
      </w:r>
      <w:r>
        <w:t>Keep this (revised from original language about being the author’s favorite movie scene)?</w:t>
      </w:r>
    </w:p>
  </w:comment>
  <w:comment w:initials="DTS" w:author="Deb Troendle-Scott" w:date="2024-08-20T18:55:00Z" w:id="438">
    <w:p w:rsidR="00C41058" w:rsidP="00C41058" w:rsidRDefault="00B45966" w14:paraId="46E41CC7" w14:textId="77777777">
      <w:pPr>
        <w:pStyle w:val="CommentText"/>
      </w:pPr>
      <w:r>
        <w:rPr>
          <w:rStyle w:val="CommentReference"/>
        </w:rPr>
        <w:annotationRef/>
      </w:r>
      <w:r w:rsidR="00C41058">
        <w:t>Make this and/or the directive below re: mind mapping an activity? With the exception of a direction to watch or read a specific resource at the start of the unit, these are usually all identified within activities and not running text, so this doesn’t “match” other sections</w:t>
      </w:r>
    </w:p>
  </w:comment>
  <w:comment w:initials="KM" w:author="Kelly Marjanovic" w:date="2024-09-06T16:49:54" w:id="1838694075">
    <w:p w:rsidR="61FD95C5" w:rsidRDefault="61FD95C5" w14:paraId="50AE7421" w14:textId="4AF86B70">
      <w:pPr>
        <w:pStyle w:val="CommentText"/>
      </w:pPr>
      <w:r w:rsidR="61FD95C5">
        <w:rPr/>
        <w:t xml:space="preserve">Not sure why this is here?! </w:t>
      </w:r>
      <w:r>
        <w:fldChar w:fldCharType="begin"/>
      </w:r>
      <w:r>
        <w:instrText xml:space="preserve"> HYPERLINK "mailto:Chloe.Chang@twu.ca"</w:instrText>
      </w:r>
      <w:bookmarkStart w:name="_@_A8D5FE18A14447088377176B2A673FADZ" w:id="237087968"/>
      <w:r>
        <w:fldChar w:fldCharType="separate"/>
      </w:r>
      <w:bookmarkEnd w:id="237087968"/>
      <w:r w:rsidRPr="61FD95C5" w:rsidR="61FD95C5">
        <w:rPr>
          <w:rStyle w:val="Mention"/>
          <w:noProof/>
        </w:rPr>
        <w:t>@Chloe Chang</w:t>
      </w:r>
      <w:r>
        <w:fldChar w:fldCharType="end"/>
      </w:r>
      <w:r w:rsidR="61FD95C5">
        <w:rPr/>
        <w:t xml:space="preserve"> is this a quarto glitch?</w:t>
      </w:r>
      <w:r>
        <w:rPr>
          <w:rStyle w:val="CommentReference"/>
        </w:rPr>
        <w:annotationRef/>
      </w:r>
    </w:p>
  </w:comment>
  <w:comment w:initials="KM" w:author="Kelly Marjanovic" w:date="2024-09-06T16:50:12" w:id="880077056">
    <w:p w:rsidR="61FD95C5" w:rsidRDefault="61FD95C5" w14:paraId="402E5169" w14:textId="1BA8E338">
      <w:pPr>
        <w:pStyle w:val="CommentText"/>
      </w:pPr>
      <w:r>
        <w:fldChar w:fldCharType="begin"/>
      </w:r>
      <w:r>
        <w:instrText xml:space="preserve"> HYPERLINK "mailto:Colin.Madland@twu.ca"</w:instrText>
      </w:r>
      <w:bookmarkStart w:name="_@_9948C634868F459E807D6FDFDD3C1BE5Z" w:id="909659908"/>
      <w:r>
        <w:fldChar w:fldCharType="separate"/>
      </w:r>
      <w:bookmarkEnd w:id="909659908"/>
      <w:r w:rsidRPr="61FD95C5" w:rsidR="61FD95C5">
        <w:rPr>
          <w:rStyle w:val="Mention"/>
          <w:noProof/>
        </w:rPr>
        <w:t>@Colin Madland</w:t>
      </w:r>
      <w:r>
        <w:fldChar w:fldCharType="end"/>
      </w:r>
      <w:r w:rsidR="61FD95C5">
        <w:rPr/>
        <w:t xml:space="preserve"> could you check this section?</w:t>
      </w:r>
      <w:r>
        <w:rPr>
          <w:rStyle w:val="CommentReference"/>
        </w:rPr>
        <w:annotationRef/>
      </w:r>
    </w:p>
  </w:comment>
  <w:comment w:initials="KM" w:author="Kelly Marjanovic" w:date="2024-09-06T16:57:24" w:id="1553268294">
    <w:p w:rsidR="61FD95C5" w:rsidRDefault="61FD95C5" w14:paraId="28036F59" w14:textId="75DD770A">
      <w:pPr>
        <w:pStyle w:val="CommentText"/>
      </w:pPr>
      <w:r>
        <w:fldChar w:fldCharType="begin"/>
      </w:r>
      <w:r>
        <w:instrText xml:space="preserve"> HYPERLINK "mailto:Colin.Madland@twu.ca"</w:instrText>
      </w:r>
      <w:bookmarkStart w:name="_@_FF70BB30B6D142169331B6F4652BFD57Z" w:id="781139323"/>
      <w:r>
        <w:fldChar w:fldCharType="separate"/>
      </w:r>
      <w:bookmarkEnd w:id="781139323"/>
      <w:r w:rsidRPr="61FD95C5" w:rsidR="61FD95C5">
        <w:rPr>
          <w:rStyle w:val="Mention"/>
          <w:noProof/>
        </w:rPr>
        <w:t>@Colin Madland</w:t>
      </w:r>
      <w:r>
        <w:fldChar w:fldCharType="end"/>
      </w:r>
      <w:r w:rsidR="61FD95C5">
        <w:rPr/>
        <w:t xml:space="preserve"> let's keep this (as it's one of my fav scenes too!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5C49BF08"/>
  <w15:commentEx w15:done="0" w15:paraId="2B3D0E7B"/>
  <w15:commentEx w15:done="0" w15:paraId="46E41CC7"/>
  <w15:commentEx w15:done="0" w15:paraId="50AE7421"/>
  <w15:commentEx w15:done="0" w15:paraId="402E5169" w15:paraIdParent="5C49BF08"/>
  <w15:commentEx w15:done="0" w15:paraId="28036F59" w15:paraIdParent="2B3D0E7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7C0F3C1" w16cex:dateUtc="2024-08-01T05:51:00Z"/>
  <w16cex:commentExtensible w16cex:durableId="5B07069C" w16cex:dateUtc="2024-08-20T10:43:00Z"/>
  <w16cex:commentExtensible w16cex:durableId="3557810B" w16cex:dateUtc="2024-08-20T10:55:00Z">
    <w16cex:extLst>
      <w16:ext w16:uri="{CE6994B0-6A32-4C9F-8C6B-6E91EDA988CE}">
        <cr:reactions xmlns:cr="http://schemas.microsoft.com/office/comments/2020/reactions">
          <cr:reaction reactionType="1">
            <cr:reactionInfo dateUtc="2024-09-06T23:06:23.962Z">
              <cr:user userId="S::kelly.marjanovic@twu.ca::940decf0-7254-485d-aa73-72c9d03225a2" userProvider="AD" userName="Kelly Marjanovic"/>
            </cr:reactionInfo>
          </cr:reaction>
        </cr:reactions>
      </w16:ext>
    </w16cex:extLst>
  </w16cex:commentExtensible>
  <w16cex:commentExtensible w16cex:durableId="2D8E62D6" w16cex:dateUtc="2024-09-06T22:49:54.028Z"/>
  <w16cex:commentExtensible w16cex:durableId="4031D6A0" w16cex:dateUtc="2024-09-06T22:50:12.482Z"/>
  <w16cex:commentExtensible w16cex:durableId="58EB2E96" w16cex:dateUtc="2024-09-06T22:57:24.991Z"/>
</w16cex:commentsExtensible>
</file>

<file path=word/commentsIds.xml><?xml version="1.0" encoding="utf-8"?>
<w16cid:commentsIds xmlns:mc="http://schemas.openxmlformats.org/markup-compatibility/2006" xmlns:w16cid="http://schemas.microsoft.com/office/word/2016/wordml/cid" mc:Ignorable="w16cid">
  <w16cid:commentId w16cid:paraId="5C49BF08" w16cid:durableId="57C0F3C1"/>
  <w16cid:commentId w16cid:paraId="2B3D0E7B" w16cid:durableId="5B07069C"/>
  <w16cid:commentId w16cid:paraId="46E41CC7" w16cid:durableId="3557810B"/>
  <w16cid:commentId w16cid:paraId="50AE7421" w16cid:durableId="2D8E62D6"/>
  <w16cid:commentId w16cid:paraId="402E5169" w16cid:durableId="4031D6A0"/>
  <w16cid:commentId w16cid:paraId="28036F59" w16cid:durableId="58EB2E9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2">
    <w:nsid w:val="5e7a4fa7"/>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w:abstractNumId="0" w15:restartNumberingAfterBreak="0">
    <w:nsid w:val="FFFFFF82"/>
    <w:multiLevelType w:val="singleLevel"/>
    <w:tmpl w:val="3070894A"/>
    <w:lvl w:ilvl="0">
      <w:start w:val="1"/>
      <w:numFmt w:val="bullet"/>
      <w:pStyle w:val="ListBullet3"/>
      <w:lvlText w:val=""/>
      <w:lvlJc w:val="left"/>
      <w:pPr>
        <w:tabs>
          <w:tab w:val="num" w:pos="926"/>
        </w:tabs>
        <w:ind w:left="926" w:hanging="360"/>
      </w:pPr>
      <w:rPr>
        <w:rFonts w:hint="default" w:ascii="Symbol" w:hAnsi="Symbol"/>
      </w:rPr>
    </w:lvl>
  </w:abstractNum>
  <w:abstractNum w:abstractNumId="1" w15:restartNumberingAfterBreak="0">
    <w:nsid w:val="FFFFFF83"/>
    <w:multiLevelType w:val="singleLevel"/>
    <w:tmpl w:val="5150ECF4"/>
    <w:lvl w:ilvl="0">
      <w:start w:val="1"/>
      <w:numFmt w:val="bullet"/>
      <w:pStyle w:val="ListBullet2"/>
      <w:lvlText w:val=""/>
      <w:lvlJc w:val="left"/>
      <w:pPr>
        <w:tabs>
          <w:tab w:val="num" w:pos="643"/>
        </w:tabs>
        <w:ind w:left="643" w:hanging="360"/>
      </w:pPr>
      <w:rPr>
        <w:rFonts w:hint="default" w:ascii="Symbol" w:hAnsi="Symbol"/>
      </w:rPr>
    </w:lvl>
  </w:abstractNum>
  <w:abstractNum w:abstractNumId="2" w15:restartNumberingAfterBreak="0">
    <w:nsid w:val="FFFFFF89"/>
    <w:multiLevelType w:val="singleLevel"/>
    <w:tmpl w:val="F37A549E"/>
    <w:lvl w:ilvl="0">
      <w:start w:val="1"/>
      <w:numFmt w:val="bullet"/>
      <w:pStyle w:val="ListBullet"/>
      <w:lvlText w:val=""/>
      <w:lvlJc w:val="left"/>
      <w:pPr>
        <w:tabs>
          <w:tab w:val="num" w:pos="360"/>
        </w:tabs>
        <w:ind w:left="360" w:hanging="360"/>
      </w:pPr>
      <w:rPr>
        <w:rFonts w:hint="default" w:ascii="Symbol" w:hAnsi="Symbol"/>
      </w:rPr>
    </w:lvl>
  </w:abstractNum>
  <w:abstractNum w:abstractNumId="3" w15:restartNumberingAfterBreak="0">
    <w:nsid w:val="0000A991"/>
    <w:multiLevelType w:val="multilevel"/>
    <w:tmpl w:val="FE5EECE6"/>
    <w:lvl w:ilvl="0">
      <w:numFmt w:val="bullet"/>
      <w:lvlText w:val=""/>
      <w:lvlJc w:val="left"/>
      <w:pPr>
        <w:ind w:left="720" w:hanging="360"/>
      </w:pPr>
      <w:rPr>
        <w:rFonts w:hint="default" w:ascii="Symbol" w:hAnsi="Symbol" w:cs="Symbol"/>
      </w:rPr>
    </w:lvl>
    <w:lvl w:ilvl="1">
      <w:numFmt w:val="bullet"/>
      <w:lvlText w:val="o"/>
      <w:lvlJc w:val="left"/>
      <w:pPr>
        <w:ind w:left="1440" w:hanging="360"/>
      </w:pPr>
      <w:rPr>
        <w:rFonts w:hint="default" w:ascii="Courier New" w:hAnsi="Courier New" w:cs="Courier New"/>
      </w:rPr>
    </w:lvl>
    <w:lvl w:ilvl="2">
      <w:numFmt w:val="bullet"/>
      <w:lvlText w:val=""/>
      <w:lvlJc w:val="left"/>
      <w:pPr>
        <w:ind w:left="2160" w:hanging="360"/>
      </w:pPr>
      <w:rPr>
        <w:rFonts w:hint="default" w:ascii="Wingdings" w:hAnsi="Wingdings" w:cs="Wingdings"/>
      </w:rPr>
    </w:lvl>
    <w:lvl w:ilvl="3">
      <w:numFmt w:val="bullet"/>
      <w:lvlText w:val=""/>
      <w:lvlJc w:val="left"/>
      <w:pPr>
        <w:ind w:left="2880" w:hanging="360"/>
      </w:pPr>
      <w:rPr>
        <w:rFonts w:hint="default" w:ascii="Symbol" w:hAnsi="Symbol" w:cs="Symbol"/>
      </w:rPr>
    </w:lvl>
    <w:lvl w:ilvl="4">
      <w:numFmt w:val="bullet"/>
      <w:lvlText w:val="o"/>
      <w:lvlJc w:val="left"/>
      <w:pPr>
        <w:ind w:left="3600" w:hanging="360"/>
      </w:pPr>
      <w:rPr>
        <w:rFonts w:hint="default" w:ascii="Courier New" w:hAnsi="Courier New" w:cs="Courier New"/>
      </w:rPr>
    </w:lvl>
    <w:lvl w:ilvl="5">
      <w:numFmt w:val="bullet"/>
      <w:lvlText w:val=""/>
      <w:lvlJc w:val="left"/>
      <w:pPr>
        <w:ind w:left="4320" w:hanging="360"/>
      </w:pPr>
      <w:rPr>
        <w:rFonts w:hint="default" w:ascii="Wingdings" w:hAnsi="Wingdings" w:cs="Wingdings"/>
      </w:rPr>
    </w:lvl>
    <w:lvl w:ilvl="6">
      <w:numFmt w:val="bullet"/>
      <w:lvlText w:val=""/>
      <w:lvlJc w:val="left"/>
      <w:pPr>
        <w:ind w:left="5040" w:hanging="360"/>
      </w:pPr>
      <w:rPr>
        <w:rFonts w:hint="default" w:ascii="Symbol" w:hAnsi="Symbol" w:cs="Symbol"/>
      </w:rPr>
    </w:lvl>
    <w:lvl w:ilvl="7">
      <w:numFmt w:val="bullet"/>
      <w:lvlText w:val="o"/>
      <w:lvlJc w:val="left"/>
      <w:pPr>
        <w:ind w:left="5760" w:hanging="360"/>
      </w:pPr>
      <w:rPr>
        <w:rFonts w:hint="default" w:ascii="Courier New" w:hAnsi="Courier New" w:cs="Courier New"/>
      </w:rPr>
    </w:lvl>
    <w:lvl w:ilvl="8">
      <w:numFmt w:val="bullet"/>
      <w:lvlText w:val=""/>
      <w:lvlJc w:val="left"/>
      <w:pPr>
        <w:ind w:left="6480" w:hanging="360"/>
      </w:pPr>
      <w:rPr>
        <w:rFonts w:hint="default" w:ascii="Wingdings" w:hAnsi="Wingdings" w:cs="Wingdings"/>
      </w:rPr>
    </w:lvl>
  </w:abstractNum>
  <w:abstractNum w:abstractNumId="4" w15:restartNumberingAfterBreak="0">
    <w:nsid w:val="00A99411"/>
    <w:multiLevelType w:val="multilevel"/>
    <w:tmpl w:val="73AAA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A99415"/>
    <w:multiLevelType w:val="multilevel"/>
    <w:tmpl w:val="080871EE"/>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6" w15:restartNumberingAfterBreak="0">
    <w:nsid w:val="0B380D79"/>
    <w:multiLevelType w:val="hybridMultilevel"/>
    <w:tmpl w:val="EEEECD0A"/>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7" w15:restartNumberingAfterBreak="0">
    <w:nsid w:val="0CF66726"/>
    <w:multiLevelType w:val="hybridMultilevel"/>
    <w:tmpl w:val="CF1A8D68"/>
    <w:lvl w:ilvl="0" w:tplc="10090001">
      <w:start w:val="1"/>
      <w:numFmt w:val="bullet"/>
      <w:lvlText w:val=""/>
      <w:lvlJc w:val="left"/>
      <w:pPr>
        <w:ind w:left="1080" w:hanging="360"/>
      </w:pPr>
      <w:rPr>
        <w:rFonts w:hint="default" w:ascii="Symbol" w:hAnsi="Symbol"/>
      </w:rPr>
    </w:lvl>
    <w:lvl w:ilvl="1" w:tplc="10090003" w:tentative="1">
      <w:start w:val="1"/>
      <w:numFmt w:val="bullet"/>
      <w:lvlText w:val="o"/>
      <w:lvlJc w:val="left"/>
      <w:pPr>
        <w:ind w:left="1800" w:hanging="360"/>
      </w:pPr>
      <w:rPr>
        <w:rFonts w:hint="default" w:ascii="Courier New" w:hAnsi="Courier New" w:cs="Courier New"/>
      </w:rPr>
    </w:lvl>
    <w:lvl w:ilvl="2" w:tplc="10090005" w:tentative="1">
      <w:start w:val="1"/>
      <w:numFmt w:val="bullet"/>
      <w:lvlText w:val=""/>
      <w:lvlJc w:val="left"/>
      <w:pPr>
        <w:ind w:left="2520" w:hanging="360"/>
      </w:pPr>
      <w:rPr>
        <w:rFonts w:hint="default" w:ascii="Wingdings" w:hAnsi="Wingdings"/>
      </w:rPr>
    </w:lvl>
    <w:lvl w:ilvl="3" w:tplc="10090001" w:tentative="1">
      <w:start w:val="1"/>
      <w:numFmt w:val="bullet"/>
      <w:lvlText w:val=""/>
      <w:lvlJc w:val="left"/>
      <w:pPr>
        <w:ind w:left="3240" w:hanging="360"/>
      </w:pPr>
      <w:rPr>
        <w:rFonts w:hint="default" w:ascii="Symbol" w:hAnsi="Symbol"/>
      </w:rPr>
    </w:lvl>
    <w:lvl w:ilvl="4" w:tplc="10090003" w:tentative="1">
      <w:start w:val="1"/>
      <w:numFmt w:val="bullet"/>
      <w:lvlText w:val="o"/>
      <w:lvlJc w:val="left"/>
      <w:pPr>
        <w:ind w:left="3960" w:hanging="360"/>
      </w:pPr>
      <w:rPr>
        <w:rFonts w:hint="default" w:ascii="Courier New" w:hAnsi="Courier New" w:cs="Courier New"/>
      </w:rPr>
    </w:lvl>
    <w:lvl w:ilvl="5" w:tplc="10090005" w:tentative="1">
      <w:start w:val="1"/>
      <w:numFmt w:val="bullet"/>
      <w:lvlText w:val=""/>
      <w:lvlJc w:val="left"/>
      <w:pPr>
        <w:ind w:left="4680" w:hanging="360"/>
      </w:pPr>
      <w:rPr>
        <w:rFonts w:hint="default" w:ascii="Wingdings" w:hAnsi="Wingdings"/>
      </w:rPr>
    </w:lvl>
    <w:lvl w:ilvl="6" w:tplc="10090001" w:tentative="1">
      <w:start w:val="1"/>
      <w:numFmt w:val="bullet"/>
      <w:lvlText w:val=""/>
      <w:lvlJc w:val="left"/>
      <w:pPr>
        <w:ind w:left="5400" w:hanging="360"/>
      </w:pPr>
      <w:rPr>
        <w:rFonts w:hint="default" w:ascii="Symbol" w:hAnsi="Symbol"/>
      </w:rPr>
    </w:lvl>
    <w:lvl w:ilvl="7" w:tplc="10090003" w:tentative="1">
      <w:start w:val="1"/>
      <w:numFmt w:val="bullet"/>
      <w:lvlText w:val="o"/>
      <w:lvlJc w:val="left"/>
      <w:pPr>
        <w:ind w:left="6120" w:hanging="360"/>
      </w:pPr>
      <w:rPr>
        <w:rFonts w:hint="default" w:ascii="Courier New" w:hAnsi="Courier New" w:cs="Courier New"/>
      </w:rPr>
    </w:lvl>
    <w:lvl w:ilvl="8" w:tplc="10090005" w:tentative="1">
      <w:start w:val="1"/>
      <w:numFmt w:val="bullet"/>
      <w:lvlText w:val=""/>
      <w:lvlJc w:val="left"/>
      <w:pPr>
        <w:ind w:left="6840" w:hanging="360"/>
      </w:pPr>
      <w:rPr>
        <w:rFonts w:hint="default" w:ascii="Wingdings" w:hAnsi="Wingdings"/>
      </w:rPr>
    </w:lvl>
  </w:abstractNum>
  <w:abstractNum w:abstractNumId="8" w15:restartNumberingAfterBreak="0">
    <w:nsid w:val="2F2F4A85"/>
    <w:multiLevelType w:val="hybridMultilevel"/>
    <w:tmpl w:val="F8A68904"/>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9" w15:restartNumberingAfterBreak="0">
    <w:nsid w:val="309F7223"/>
    <w:multiLevelType w:val="hybridMultilevel"/>
    <w:tmpl w:val="F9CCB39E"/>
    <w:lvl w:ilvl="0" w:tplc="10090001">
      <w:start w:val="1"/>
      <w:numFmt w:val="bullet"/>
      <w:lvlText w:val=""/>
      <w:lvlJc w:val="left"/>
      <w:pPr>
        <w:ind w:left="720" w:hanging="360"/>
      </w:pPr>
      <w:rPr>
        <w:rFonts w:hint="default" w:ascii="Symbol" w:hAnsi="Symbol"/>
      </w:rPr>
    </w:lvl>
    <w:lvl w:ilvl="1" w:tplc="10090003">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0" w15:restartNumberingAfterBreak="0">
    <w:nsid w:val="33417F52"/>
    <w:multiLevelType w:val="hybridMultilevel"/>
    <w:tmpl w:val="93360FDA"/>
    <w:lvl w:ilvl="0" w:tplc="10090001">
      <w:start w:val="1"/>
      <w:numFmt w:val="bullet"/>
      <w:lvlText w:val=""/>
      <w:lvlJc w:val="left"/>
      <w:pPr>
        <w:ind w:left="1440" w:hanging="360"/>
      </w:pPr>
      <w:rPr>
        <w:rFonts w:hint="default" w:ascii="Symbol" w:hAnsi="Symbol"/>
      </w:rPr>
    </w:lvl>
    <w:lvl w:ilvl="1" w:tplc="10090003" w:tentative="1">
      <w:start w:val="1"/>
      <w:numFmt w:val="bullet"/>
      <w:lvlText w:val="o"/>
      <w:lvlJc w:val="left"/>
      <w:pPr>
        <w:ind w:left="2160" w:hanging="360"/>
      </w:pPr>
      <w:rPr>
        <w:rFonts w:hint="default" w:ascii="Courier New" w:hAnsi="Courier New" w:cs="Courier New"/>
      </w:rPr>
    </w:lvl>
    <w:lvl w:ilvl="2" w:tplc="10090005" w:tentative="1">
      <w:start w:val="1"/>
      <w:numFmt w:val="bullet"/>
      <w:lvlText w:val=""/>
      <w:lvlJc w:val="left"/>
      <w:pPr>
        <w:ind w:left="2880" w:hanging="360"/>
      </w:pPr>
      <w:rPr>
        <w:rFonts w:hint="default" w:ascii="Wingdings" w:hAnsi="Wingdings"/>
      </w:rPr>
    </w:lvl>
    <w:lvl w:ilvl="3" w:tplc="10090001" w:tentative="1">
      <w:start w:val="1"/>
      <w:numFmt w:val="bullet"/>
      <w:lvlText w:val=""/>
      <w:lvlJc w:val="left"/>
      <w:pPr>
        <w:ind w:left="3600" w:hanging="360"/>
      </w:pPr>
      <w:rPr>
        <w:rFonts w:hint="default" w:ascii="Symbol" w:hAnsi="Symbol"/>
      </w:rPr>
    </w:lvl>
    <w:lvl w:ilvl="4" w:tplc="10090003" w:tentative="1">
      <w:start w:val="1"/>
      <w:numFmt w:val="bullet"/>
      <w:lvlText w:val="o"/>
      <w:lvlJc w:val="left"/>
      <w:pPr>
        <w:ind w:left="4320" w:hanging="360"/>
      </w:pPr>
      <w:rPr>
        <w:rFonts w:hint="default" w:ascii="Courier New" w:hAnsi="Courier New" w:cs="Courier New"/>
      </w:rPr>
    </w:lvl>
    <w:lvl w:ilvl="5" w:tplc="10090005" w:tentative="1">
      <w:start w:val="1"/>
      <w:numFmt w:val="bullet"/>
      <w:lvlText w:val=""/>
      <w:lvlJc w:val="left"/>
      <w:pPr>
        <w:ind w:left="5040" w:hanging="360"/>
      </w:pPr>
      <w:rPr>
        <w:rFonts w:hint="default" w:ascii="Wingdings" w:hAnsi="Wingdings"/>
      </w:rPr>
    </w:lvl>
    <w:lvl w:ilvl="6" w:tplc="10090001" w:tentative="1">
      <w:start w:val="1"/>
      <w:numFmt w:val="bullet"/>
      <w:lvlText w:val=""/>
      <w:lvlJc w:val="left"/>
      <w:pPr>
        <w:ind w:left="5760" w:hanging="360"/>
      </w:pPr>
      <w:rPr>
        <w:rFonts w:hint="default" w:ascii="Symbol" w:hAnsi="Symbol"/>
      </w:rPr>
    </w:lvl>
    <w:lvl w:ilvl="7" w:tplc="10090003" w:tentative="1">
      <w:start w:val="1"/>
      <w:numFmt w:val="bullet"/>
      <w:lvlText w:val="o"/>
      <w:lvlJc w:val="left"/>
      <w:pPr>
        <w:ind w:left="6480" w:hanging="360"/>
      </w:pPr>
      <w:rPr>
        <w:rFonts w:hint="default" w:ascii="Courier New" w:hAnsi="Courier New" w:cs="Courier New"/>
      </w:rPr>
    </w:lvl>
    <w:lvl w:ilvl="8" w:tplc="10090005" w:tentative="1">
      <w:start w:val="1"/>
      <w:numFmt w:val="bullet"/>
      <w:lvlText w:val=""/>
      <w:lvlJc w:val="left"/>
      <w:pPr>
        <w:ind w:left="7200" w:hanging="360"/>
      </w:pPr>
      <w:rPr>
        <w:rFonts w:hint="default" w:ascii="Wingdings" w:hAnsi="Wingdings"/>
      </w:rPr>
    </w:lvl>
  </w:abstractNum>
  <w:abstractNum w:abstractNumId="11" w15:restartNumberingAfterBreak="0">
    <w:nsid w:val="4F0652B8"/>
    <w:multiLevelType w:val="hybridMultilevel"/>
    <w:tmpl w:val="4688539C"/>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num w:numId="14">
    <w:abstractNumId w:val="12"/>
  </w:num>
  <w:num w:numId="1" w16cid:durableId="12027903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89074793">
    <w:abstractNumId w:val="3"/>
  </w:num>
  <w:num w:numId="3" w16cid:durableId="11242312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3176640">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5" w16cid:durableId="1973317532">
    <w:abstractNumId w:val="6"/>
  </w:num>
  <w:num w:numId="6" w16cid:durableId="725181871">
    <w:abstractNumId w:val="8"/>
  </w:num>
  <w:num w:numId="7" w16cid:durableId="1205366969">
    <w:abstractNumId w:val="9"/>
  </w:num>
  <w:num w:numId="8" w16cid:durableId="772214909">
    <w:abstractNumId w:val="11"/>
  </w:num>
  <w:num w:numId="9" w16cid:durableId="419453737">
    <w:abstractNumId w:val="7"/>
  </w:num>
  <w:num w:numId="10" w16cid:durableId="1482623521">
    <w:abstractNumId w:val="10"/>
  </w:num>
  <w:num w:numId="11" w16cid:durableId="1726946558">
    <w:abstractNumId w:val="2"/>
  </w:num>
  <w:num w:numId="12" w16cid:durableId="435753024">
    <w:abstractNumId w:val="1"/>
  </w:num>
  <w:num w:numId="13" w16cid:durableId="336346870">
    <w:abstractNumId w:val="0"/>
  </w:num>
</w:numbering>
</file>

<file path=word/people.xml><?xml version="1.0" encoding="utf-8"?>
<w15:people xmlns:mc="http://schemas.openxmlformats.org/markup-compatibility/2006" xmlns:w15="http://schemas.microsoft.com/office/word/2012/wordml" mc:Ignorable="w15">
  <w15:person w15:author="Deb Troendle-Scott">
    <w15:presenceInfo w15:providerId="None" w15:userId="Deb Troendle-Scott"/>
  </w15:person>
  <w15:person w15:author="Kelly Marjanovic">
    <w15:presenceInfo w15:providerId="AD" w15:userId="S::kelly.marjanovic@twu.ca::940decf0-7254-485d-aa73-72c9d03225a2"/>
  </w15:person>
  <w15:person w15:author="Kelly Marjanovic">
    <w15:presenceInfo w15:providerId="AD" w15:userId="S::kelly.marjanovic@twu.ca::940decf0-7254-485d-aa73-72c9d03225a2"/>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revisionView w:markup="0"/>
  <w:trackRevisions w:val="tru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747"/>
    <w:rsid w:val="00007183"/>
    <w:rsid w:val="0001248F"/>
    <w:rsid w:val="00013382"/>
    <w:rsid w:val="0004307C"/>
    <w:rsid w:val="00056F65"/>
    <w:rsid w:val="00061103"/>
    <w:rsid w:val="000A3E2C"/>
    <w:rsid w:val="000A3ED0"/>
    <w:rsid w:val="000A42F6"/>
    <w:rsid w:val="000B1A11"/>
    <w:rsid w:val="000B70FE"/>
    <w:rsid w:val="000E3225"/>
    <w:rsid w:val="000F48EE"/>
    <w:rsid w:val="000F670E"/>
    <w:rsid w:val="001020DF"/>
    <w:rsid w:val="00110A3F"/>
    <w:rsid w:val="001758FD"/>
    <w:rsid w:val="001920D8"/>
    <w:rsid w:val="001944F4"/>
    <w:rsid w:val="001C2B61"/>
    <w:rsid w:val="001C684F"/>
    <w:rsid w:val="001E0120"/>
    <w:rsid w:val="00216023"/>
    <w:rsid w:val="002240B6"/>
    <w:rsid w:val="0023286E"/>
    <w:rsid w:val="00240CD5"/>
    <w:rsid w:val="00260C95"/>
    <w:rsid w:val="002706BC"/>
    <w:rsid w:val="00274BE9"/>
    <w:rsid w:val="002A353F"/>
    <w:rsid w:val="002B1DF4"/>
    <w:rsid w:val="002B41E5"/>
    <w:rsid w:val="002C58F4"/>
    <w:rsid w:val="002D6A2F"/>
    <w:rsid w:val="0036220B"/>
    <w:rsid w:val="0037388D"/>
    <w:rsid w:val="003765AE"/>
    <w:rsid w:val="003E0D93"/>
    <w:rsid w:val="003E14B2"/>
    <w:rsid w:val="003F163B"/>
    <w:rsid w:val="003F18C3"/>
    <w:rsid w:val="003F512B"/>
    <w:rsid w:val="00405E3F"/>
    <w:rsid w:val="00437A32"/>
    <w:rsid w:val="004557B4"/>
    <w:rsid w:val="00456594"/>
    <w:rsid w:val="004A1EE1"/>
    <w:rsid w:val="004C75BD"/>
    <w:rsid w:val="004F384F"/>
    <w:rsid w:val="00501576"/>
    <w:rsid w:val="00503CB6"/>
    <w:rsid w:val="00534AA8"/>
    <w:rsid w:val="005508DF"/>
    <w:rsid w:val="00554054"/>
    <w:rsid w:val="00557B84"/>
    <w:rsid w:val="00560DFD"/>
    <w:rsid w:val="00596A40"/>
    <w:rsid w:val="005C1F26"/>
    <w:rsid w:val="005C3506"/>
    <w:rsid w:val="005C61CB"/>
    <w:rsid w:val="005E5064"/>
    <w:rsid w:val="005F7904"/>
    <w:rsid w:val="00627052"/>
    <w:rsid w:val="00641CB0"/>
    <w:rsid w:val="00651219"/>
    <w:rsid w:val="006525D2"/>
    <w:rsid w:val="00654EBC"/>
    <w:rsid w:val="00664F3E"/>
    <w:rsid w:val="00666F94"/>
    <w:rsid w:val="006E3433"/>
    <w:rsid w:val="006E5C1E"/>
    <w:rsid w:val="006F679D"/>
    <w:rsid w:val="00736D7D"/>
    <w:rsid w:val="00751294"/>
    <w:rsid w:val="00774915"/>
    <w:rsid w:val="00792653"/>
    <w:rsid w:val="00794D93"/>
    <w:rsid w:val="007B0F7C"/>
    <w:rsid w:val="007B19EC"/>
    <w:rsid w:val="007C20B2"/>
    <w:rsid w:val="007D3493"/>
    <w:rsid w:val="007E0747"/>
    <w:rsid w:val="00814030"/>
    <w:rsid w:val="00851179"/>
    <w:rsid w:val="00866E72"/>
    <w:rsid w:val="008726F6"/>
    <w:rsid w:val="00893821"/>
    <w:rsid w:val="008C61F0"/>
    <w:rsid w:val="008E42F9"/>
    <w:rsid w:val="009224AC"/>
    <w:rsid w:val="00926B82"/>
    <w:rsid w:val="00966F31"/>
    <w:rsid w:val="00972E86"/>
    <w:rsid w:val="00982834"/>
    <w:rsid w:val="009B09FE"/>
    <w:rsid w:val="00A0358F"/>
    <w:rsid w:val="00A46C7F"/>
    <w:rsid w:val="00A56CD6"/>
    <w:rsid w:val="00A83FA8"/>
    <w:rsid w:val="00AA26C7"/>
    <w:rsid w:val="00AA4B5D"/>
    <w:rsid w:val="00AD0CAA"/>
    <w:rsid w:val="00AD5459"/>
    <w:rsid w:val="00AD66CF"/>
    <w:rsid w:val="00AE659E"/>
    <w:rsid w:val="00B10A84"/>
    <w:rsid w:val="00B1601A"/>
    <w:rsid w:val="00B45966"/>
    <w:rsid w:val="00B70AD4"/>
    <w:rsid w:val="00B96FEB"/>
    <w:rsid w:val="00BB47F6"/>
    <w:rsid w:val="00BB7A24"/>
    <w:rsid w:val="00BC32EC"/>
    <w:rsid w:val="00BD7AFC"/>
    <w:rsid w:val="00BF501A"/>
    <w:rsid w:val="00C0781C"/>
    <w:rsid w:val="00C21BFD"/>
    <w:rsid w:val="00C33943"/>
    <w:rsid w:val="00C34C4E"/>
    <w:rsid w:val="00C41058"/>
    <w:rsid w:val="00C47260"/>
    <w:rsid w:val="00C50FE9"/>
    <w:rsid w:val="00C52278"/>
    <w:rsid w:val="00C87586"/>
    <w:rsid w:val="00C90D4E"/>
    <w:rsid w:val="00CB65C7"/>
    <w:rsid w:val="00CC0895"/>
    <w:rsid w:val="00CC2184"/>
    <w:rsid w:val="00CC636C"/>
    <w:rsid w:val="00D01689"/>
    <w:rsid w:val="00D44AA7"/>
    <w:rsid w:val="00D54F1E"/>
    <w:rsid w:val="00D72317"/>
    <w:rsid w:val="00D74789"/>
    <w:rsid w:val="00D9342A"/>
    <w:rsid w:val="00DE1968"/>
    <w:rsid w:val="00DE2296"/>
    <w:rsid w:val="00DE42EA"/>
    <w:rsid w:val="00E003B5"/>
    <w:rsid w:val="00E020AC"/>
    <w:rsid w:val="00E0678E"/>
    <w:rsid w:val="00E3652F"/>
    <w:rsid w:val="00E37E0C"/>
    <w:rsid w:val="00E66767"/>
    <w:rsid w:val="00E84023"/>
    <w:rsid w:val="00EB7198"/>
    <w:rsid w:val="00ED5F0F"/>
    <w:rsid w:val="00EE4CB4"/>
    <w:rsid w:val="00EE7023"/>
    <w:rsid w:val="00F06031"/>
    <w:rsid w:val="00F25F3E"/>
    <w:rsid w:val="00F33EB0"/>
    <w:rsid w:val="00F47521"/>
    <w:rsid w:val="00F50CF2"/>
    <w:rsid w:val="00F54BCC"/>
    <w:rsid w:val="00F80CB2"/>
    <w:rsid w:val="00F83E49"/>
    <w:rsid w:val="00FA75E4"/>
    <w:rsid w:val="00FC18AE"/>
    <w:rsid w:val="00FD581D"/>
    <w:rsid w:val="00FF12A7"/>
    <w:rsid w:val="046BD768"/>
    <w:rsid w:val="05A30D96"/>
    <w:rsid w:val="0C38CC7E"/>
    <w:rsid w:val="0F3E3AC0"/>
    <w:rsid w:val="11A743D2"/>
    <w:rsid w:val="1315A586"/>
    <w:rsid w:val="168F3B6A"/>
    <w:rsid w:val="18656E80"/>
    <w:rsid w:val="18B56E2D"/>
    <w:rsid w:val="250B1949"/>
    <w:rsid w:val="26E0CFD7"/>
    <w:rsid w:val="2761C4B3"/>
    <w:rsid w:val="2C1206AE"/>
    <w:rsid w:val="2C6F3FAD"/>
    <w:rsid w:val="2D41C61C"/>
    <w:rsid w:val="3060FC73"/>
    <w:rsid w:val="31A27905"/>
    <w:rsid w:val="31A27905"/>
    <w:rsid w:val="3252DF7A"/>
    <w:rsid w:val="33700FCA"/>
    <w:rsid w:val="3396A0C5"/>
    <w:rsid w:val="339C4A9C"/>
    <w:rsid w:val="3A6271B2"/>
    <w:rsid w:val="3B2F7A14"/>
    <w:rsid w:val="4017EA2D"/>
    <w:rsid w:val="41A00D74"/>
    <w:rsid w:val="427D5104"/>
    <w:rsid w:val="42E421CF"/>
    <w:rsid w:val="440A380D"/>
    <w:rsid w:val="4555CF41"/>
    <w:rsid w:val="46924918"/>
    <w:rsid w:val="48F8C688"/>
    <w:rsid w:val="4F22753B"/>
    <w:rsid w:val="516CA66A"/>
    <w:rsid w:val="51B0582D"/>
    <w:rsid w:val="5352D6BA"/>
    <w:rsid w:val="536F814A"/>
    <w:rsid w:val="5CD37E49"/>
    <w:rsid w:val="5D8346F7"/>
    <w:rsid w:val="60FF9A01"/>
    <w:rsid w:val="61FD95C5"/>
    <w:rsid w:val="62DEAE05"/>
    <w:rsid w:val="6405B9C0"/>
    <w:rsid w:val="644975ED"/>
    <w:rsid w:val="653AD3BD"/>
    <w:rsid w:val="653B25A0"/>
    <w:rsid w:val="69B7724A"/>
    <w:rsid w:val="6BB982EB"/>
    <w:rsid w:val="6C3A7397"/>
    <w:rsid w:val="6CD1164D"/>
    <w:rsid w:val="6F78BD75"/>
    <w:rsid w:val="6FB412B6"/>
    <w:rsid w:val="70D10774"/>
    <w:rsid w:val="736E25B2"/>
    <w:rsid w:val="7742758C"/>
    <w:rsid w:val="77B0C46A"/>
    <w:rsid w:val="78F5D983"/>
    <w:rsid w:val="7A3341D9"/>
    <w:rsid w:val="7ADFBD23"/>
    <w:rsid w:val="7DC3E8B8"/>
    <w:rsid w:val="7ED35E9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2210E"/>
  <w15:chartTrackingRefBased/>
  <w15:docId w15:val="{9B7CC6F2-FCBE-8649-B909-48B6E626469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9" w:semiHidden="1" w:unhideWhenUsed="1" w:qFormat="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C75BD"/>
  </w:style>
  <w:style w:type="paragraph" w:styleId="Heading1">
    <w:name w:val="heading 1"/>
    <w:basedOn w:val="Normal"/>
    <w:next w:val="Normal"/>
    <w:link w:val="Heading1Char"/>
    <w:uiPriority w:val="9"/>
    <w:qFormat/>
    <w:rsid w:val="007E0747"/>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E0747"/>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E07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07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07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07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07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07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0747"/>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E0747"/>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7E0747"/>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7E0747"/>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7E0747"/>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7E0747"/>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7E0747"/>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7E0747"/>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7E0747"/>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7E0747"/>
    <w:rPr>
      <w:rFonts w:eastAsiaTheme="majorEastAsia" w:cstheme="majorBidi"/>
      <w:color w:val="272727" w:themeColor="text1" w:themeTint="D8"/>
    </w:rPr>
  </w:style>
  <w:style w:type="paragraph" w:styleId="Title">
    <w:name w:val="Title"/>
    <w:basedOn w:val="Normal"/>
    <w:next w:val="Normal"/>
    <w:link w:val="TitleChar"/>
    <w:uiPriority w:val="10"/>
    <w:qFormat/>
    <w:rsid w:val="007E0747"/>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7E0747"/>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7E0747"/>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7E07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0747"/>
    <w:pPr>
      <w:spacing w:before="160"/>
      <w:jc w:val="center"/>
    </w:pPr>
    <w:rPr>
      <w:i/>
      <w:iCs/>
      <w:color w:val="404040" w:themeColor="text1" w:themeTint="BF"/>
    </w:rPr>
  </w:style>
  <w:style w:type="character" w:styleId="QuoteChar" w:customStyle="1">
    <w:name w:val="Quote Char"/>
    <w:basedOn w:val="DefaultParagraphFont"/>
    <w:link w:val="Quote"/>
    <w:uiPriority w:val="29"/>
    <w:rsid w:val="007E0747"/>
    <w:rPr>
      <w:i/>
      <w:iCs/>
      <w:color w:val="404040" w:themeColor="text1" w:themeTint="BF"/>
    </w:rPr>
  </w:style>
  <w:style w:type="paragraph" w:styleId="ListParagraph">
    <w:name w:val="List Paragraph"/>
    <w:basedOn w:val="Normal"/>
    <w:uiPriority w:val="34"/>
    <w:qFormat/>
    <w:rsid w:val="007E0747"/>
    <w:pPr>
      <w:ind w:left="720"/>
      <w:contextualSpacing/>
    </w:pPr>
  </w:style>
  <w:style w:type="character" w:styleId="IntenseEmphasis">
    <w:name w:val="Intense Emphasis"/>
    <w:basedOn w:val="DefaultParagraphFont"/>
    <w:uiPriority w:val="21"/>
    <w:qFormat/>
    <w:rsid w:val="007E0747"/>
    <w:rPr>
      <w:i/>
      <w:iCs/>
      <w:color w:val="0F4761" w:themeColor="accent1" w:themeShade="BF"/>
    </w:rPr>
  </w:style>
  <w:style w:type="paragraph" w:styleId="IntenseQuote">
    <w:name w:val="Intense Quote"/>
    <w:basedOn w:val="Normal"/>
    <w:next w:val="Normal"/>
    <w:link w:val="IntenseQuoteChar"/>
    <w:uiPriority w:val="30"/>
    <w:qFormat/>
    <w:rsid w:val="007E0747"/>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7E0747"/>
    <w:rPr>
      <w:i/>
      <w:iCs/>
      <w:color w:val="0F4761" w:themeColor="accent1" w:themeShade="BF"/>
    </w:rPr>
  </w:style>
  <w:style w:type="character" w:styleId="IntenseReference">
    <w:name w:val="Intense Reference"/>
    <w:basedOn w:val="DefaultParagraphFont"/>
    <w:uiPriority w:val="32"/>
    <w:qFormat/>
    <w:rsid w:val="007E0747"/>
    <w:rPr>
      <w:b/>
      <w:bCs/>
      <w:smallCaps/>
      <w:color w:val="0F4761" w:themeColor="accent1" w:themeShade="BF"/>
      <w:spacing w:val="5"/>
    </w:rPr>
  </w:style>
  <w:style w:type="paragraph" w:styleId="BodyText">
    <w:name w:val="Body Text"/>
    <w:basedOn w:val="Normal"/>
    <w:link w:val="BodyTextChar"/>
    <w:qFormat/>
    <w:rsid w:val="007E0747"/>
    <w:pPr>
      <w:spacing w:before="180" w:after="180" w:line="240" w:lineRule="auto"/>
    </w:pPr>
    <w:rPr>
      <w:kern w:val="0"/>
      <w:lang w:val="en-US"/>
      <w14:ligatures w14:val="none"/>
    </w:rPr>
  </w:style>
  <w:style w:type="character" w:styleId="BodyTextChar" w:customStyle="1">
    <w:name w:val="Body Text Char"/>
    <w:basedOn w:val="DefaultParagraphFont"/>
    <w:link w:val="BodyText"/>
    <w:rsid w:val="007E0747"/>
    <w:rPr>
      <w:kern w:val="0"/>
      <w:lang w:val="en-US"/>
      <w14:ligatures w14:val="none"/>
    </w:rPr>
  </w:style>
  <w:style w:type="paragraph" w:styleId="FirstParagraph" w:customStyle="1">
    <w:name w:val="First Paragraph"/>
    <w:basedOn w:val="BodyText"/>
    <w:next w:val="BodyText"/>
    <w:qFormat/>
    <w:rsid w:val="007E0747"/>
  </w:style>
  <w:style w:type="paragraph" w:styleId="Compact" w:customStyle="1">
    <w:name w:val="Compact"/>
    <w:basedOn w:val="BodyText"/>
    <w:qFormat/>
    <w:rsid w:val="007E0747"/>
    <w:pPr>
      <w:spacing w:before="36" w:after="36"/>
    </w:pPr>
  </w:style>
  <w:style w:type="paragraph" w:styleId="BlockText">
    <w:name w:val="Block Text"/>
    <w:basedOn w:val="BodyText"/>
    <w:next w:val="BodyText"/>
    <w:uiPriority w:val="9"/>
    <w:unhideWhenUsed/>
    <w:qFormat/>
    <w:rsid w:val="007E0747"/>
    <w:pPr>
      <w:spacing w:before="100" w:after="100"/>
      <w:ind w:left="480" w:right="480"/>
    </w:pPr>
  </w:style>
  <w:style w:type="table" w:styleId="Table" w:customStyle="1">
    <w:name w:val="Table"/>
    <w:semiHidden/>
    <w:unhideWhenUsed/>
    <w:qFormat/>
    <w:rsid w:val="007E0747"/>
    <w:pPr>
      <w:spacing w:after="200" w:line="240" w:lineRule="auto"/>
    </w:pPr>
    <w:rPr>
      <w:kern w:val="0"/>
      <w:sz w:val="20"/>
      <w:szCs w:val="20"/>
      <w:lang w:val="en-US" w:eastAsia="en-CA"/>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color="auto" w:sz="0" w:space="0"/>
        </w:tcBorders>
        <w:vAlign w:val="bottom"/>
      </w:tcPr>
    </w:tblStylePr>
  </w:style>
  <w:style w:type="paragraph" w:styleId="ImageCaption" w:customStyle="1">
    <w:name w:val="Image Caption"/>
    <w:basedOn w:val="Caption"/>
    <w:rsid w:val="007E0747"/>
    <w:pPr>
      <w:spacing w:after="120"/>
    </w:pPr>
    <w:rPr>
      <w:iCs w:val="0"/>
      <w:color w:val="auto"/>
      <w:kern w:val="0"/>
      <w:sz w:val="24"/>
      <w:szCs w:val="24"/>
      <w:lang w:val="en-US"/>
      <w14:ligatures w14:val="none"/>
    </w:rPr>
  </w:style>
  <w:style w:type="character" w:styleId="VerbatimChar" w:customStyle="1">
    <w:name w:val="Verbatim Char"/>
    <w:basedOn w:val="DefaultParagraphFont"/>
    <w:link w:val="SourceCode"/>
    <w:rsid w:val="007E0747"/>
    <w:rPr>
      <w:rFonts w:ascii="Consolas" w:hAnsi="Consolas"/>
      <w:sz w:val="22"/>
    </w:rPr>
  </w:style>
  <w:style w:type="character" w:styleId="Hyperlink">
    <w:name w:val="Hyperlink"/>
    <w:basedOn w:val="DefaultParagraphFont"/>
    <w:rsid w:val="007E0747"/>
    <w:rPr>
      <w:color w:val="156082" w:themeColor="accent1"/>
    </w:rPr>
  </w:style>
  <w:style w:type="paragraph" w:styleId="SourceCode" w:customStyle="1">
    <w:name w:val="Source Code"/>
    <w:basedOn w:val="Normal"/>
    <w:link w:val="VerbatimChar"/>
    <w:rsid w:val="007E0747"/>
    <w:pPr>
      <w:wordWrap w:val="0"/>
      <w:spacing w:after="200" w:line="240" w:lineRule="auto"/>
    </w:pPr>
    <w:rPr>
      <w:rFonts w:ascii="Consolas" w:hAnsi="Consolas"/>
      <w:sz w:val="22"/>
    </w:rPr>
  </w:style>
  <w:style w:type="paragraph" w:styleId="Caption">
    <w:name w:val="caption"/>
    <w:basedOn w:val="Normal"/>
    <w:next w:val="Normal"/>
    <w:uiPriority w:val="35"/>
    <w:semiHidden/>
    <w:unhideWhenUsed/>
    <w:qFormat/>
    <w:rsid w:val="007E0747"/>
    <w:pPr>
      <w:spacing w:after="200" w:line="240" w:lineRule="auto"/>
    </w:pPr>
    <w:rPr>
      <w:i/>
      <w:iCs/>
      <w:color w:val="0E2841" w:themeColor="text2"/>
      <w:sz w:val="18"/>
      <w:szCs w:val="18"/>
    </w:rPr>
  </w:style>
  <w:style w:type="paragraph" w:styleId="Revision">
    <w:name w:val="Revision"/>
    <w:hidden/>
    <w:uiPriority w:val="99"/>
    <w:semiHidden/>
    <w:rsid w:val="00DE1968"/>
    <w:pPr>
      <w:spacing w:after="0" w:line="240" w:lineRule="auto"/>
    </w:pPr>
  </w:style>
  <w:style w:type="character" w:styleId="FollowedHyperlink">
    <w:name w:val="FollowedHyperlink"/>
    <w:basedOn w:val="DefaultParagraphFont"/>
    <w:uiPriority w:val="99"/>
    <w:semiHidden/>
    <w:unhideWhenUsed/>
    <w:rsid w:val="00CC0895"/>
    <w:rPr>
      <w:color w:val="96607D" w:themeColor="followedHyperlink"/>
      <w:u w:val="single"/>
    </w:rPr>
  </w:style>
  <w:style w:type="character" w:styleId="CommentReference">
    <w:name w:val="annotation reference"/>
    <w:basedOn w:val="DefaultParagraphFont"/>
    <w:uiPriority w:val="99"/>
    <w:semiHidden/>
    <w:unhideWhenUsed/>
    <w:rsid w:val="00654EBC"/>
    <w:rPr>
      <w:sz w:val="16"/>
      <w:szCs w:val="16"/>
    </w:rPr>
  </w:style>
  <w:style w:type="paragraph" w:styleId="CommentText">
    <w:name w:val="annotation text"/>
    <w:basedOn w:val="Normal"/>
    <w:link w:val="CommentTextChar"/>
    <w:uiPriority w:val="99"/>
    <w:unhideWhenUsed/>
    <w:rsid w:val="00654EBC"/>
    <w:pPr>
      <w:spacing w:line="240" w:lineRule="auto"/>
    </w:pPr>
    <w:rPr>
      <w:sz w:val="20"/>
      <w:szCs w:val="20"/>
    </w:rPr>
  </w:style>
  <w:style w:type="character" w:styleId="CommentTextChar" w:customStyle="1">
    <w:name w:val="Comment Text Char"/>
    <w:basedOn w:val="DefaultParagraphFont"/>
    <w:link w:val="CommentText"/>
    <w:uiPriority w:val="99"/>
    <w:rsid w:val="00654EBC"/>
    <w:rPr>
      <w:sz w:val="20"/>
      <w:szCs w:val="20"/>
    </w:rPr>
  </w:style>
  <w:style w:type="paragraph" w:styleId="CommentSubject">
    <w:name w:val="annotation subject"/>
    <w:basedOn w:val="CommentText"/>
    <w:next w:val="CommentText"/>
    <w:link w:val="CommentSubjectChar"/>
    <w:uiPriority w:val="99"/>
    <w:semiHidden/>
    <w:unhideWhenUsed/>
    <w:rsid w:val="00654EBC"/>
    <w:rPr>
      <w:b/>
      <w:bCs/>
    </w:rPr>
  </w:style>
  <w:style w:type="character" w:styleId="CommentSubjectChar" w:customStyle="1">
    <w:name w:val="Comment Subject Char"/>
    <w:basedOn w:val="CommentTextChar"/>
    <w:link w:val="CommentSubject"/>
    <w:uiPriority w:val="99"/>
    <w:semiHidden/>
    <w:rsid w:val="00654EBC"/>
    <w:rPr>
      <w:b/>
      <w:bCs/>
      <w:sz w:val="20"/>
      <w:szCs w:val="20"/>
    </w:rPr>
  </w:style>
  <w:style w:type="character" w:styleId="UnresolvedMention">
    <w:name w:val="Unresolved Mention"/>
    <w:basedOn w:val="DefaultParagraphFont"/>
    <w:uiPriority w:val="99"/>
    <w:semiHidden/>
    <w:unhideWhenUsed/>
    <w:rsid w:val="00BD7AFC"/>
    <w:rPr>
      <w:color w:val="605E5C"/>
      <w:shd w:val="clear" w:color="auto" w:fill="E1DFDD"/>
    </w:rPr>
  </w:style>
  <w:style w:type="paragraph" w:styleId="ListBullet">
    <w:name w:val="List Bullet"/>
    <w:basedOn w:val="Normal"/>
    <w:uiPriority w:val="99"/>
    <w:unhideWhenUsed/>
    <w:rsid w:val="00405E3F"/>
    <w:pPr>
      <w:numPr>
        <w:numId w:val="11"/>
      </w:numPr>
      <w:contextualSpacing/>
    </w:pPr>
  </w:style>
  <w:style w:type="paragraph" w:styleId="ListBullet2">
    <w:name w:val="List Bullet 2"/>
    <w:basedOn w:val="Normal"/>
    <w:uiPriority w:val="99"/>
    <w:unhideWhenUsed/>
    <w:rsid w:val="00F80CB2"/>
    <w:pPr>
      <w:numPr>
        <w:numId w:val="12"/>
      </w:numPr>
      <w:contextualSpacing/>
    </w:pPr>
  </w:style>
  <w:style w:type="paragraph" w:styleId="ListBullet3">
    <w:name w:val="List Bullet 3"/>
    <w:basedOn w:val="Normal"/>
    <w:uiPriority w:val="99"/>
    <w:unhideWhenUsed/>
    <w:rsid w:val="005C1F26"/>
    <w:pPr>
      <w:numPr>
        <w:numId w:val="13"/>
      </w:numPr>
      <w:contextualSpacing/>
    </w:pPr>
  </w:style>
  <w:style w:type="paragraph" w:styleId="Bibliography">
    <w:name w:val="Bibliography"/>
    <w:basedOn w:val="Normal"/>
    <w:next w:val="Normal"/>
    <w:uiPriority w:val="37"/>
    <w:unhideWhenUsed/>
    <w:rsid w:val="001C684F"/>
    <w:pPr>
      <w:spacing w:after="0" w:line="480" w:lineRule="auto"/>
      <w:ind w:left="720" w:hanging="720"/>
    </w:pPr>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s>
</file>

<file path=word/tasks.xml><?xml version="1.0" encoding="utf-8"?>
<t:Tasks xmlns:t="http://schemas.microsoft.com/office/tasks/2019/documenttasks" xmlns:oel="http://schemas.microsoft.com/office/2019/extlst">
  <t:Task id="{0B83E9F5-67CB-4B2F-9BF9-97CF4F302FBF}">
    <t:Anchor>
      <t:Comment id="764306134"/>
    </t:Anchor>
    <t:History>
      <t:Event id="{C10949CE-E861-46E4-B115-CD6F666A21C5}" time="2024-09-06T22:49:54.059Z">
        <t:Attribution userId="S::kelly.marjanovic@twu.ca::940decf0-7254-485d-aa73-72c9d03225a2" userProvider="AD" userName="Kelly Marjanovic"/>
        <t:Anchor>
          <t:Comment id="764306134"/>
        </t:Anchor>
        <t:Create/>
      </t:Event>
      <t:Event id="{0A95CF14-3FCF-43A8-8576-73FD15E56F9D}" time="2024-09-06T22:49:54.059Z">
        <t:Attribution userId="S::kelly.marjanovic@twu.ca::940decf0-7254-485d-aa73-72c9d03225a2" userProvider="AD" userName="Kelly Marjanovic"/>
        <t:Anchor>
          <t:Comment id="764306134"/>
        </t:Anchor>
        <t:Assign userId="S::Chloe.Chang@twu.ca::5f7515e5-2dea-4b8f-858e-cb0bdc56d5cf" userProvider="AD" userName="Chloe Chang"/>
      </t:Event>
      <t:Event id="{2E4CB67E-32F2-44DA-87FB-8F5504E90117}" time="2024-09-06T22:49:54.059Z">
        <t:Attribution userId="S::kelly.marjanovic@twu.ca::940decf0-7254-485d-aa73-72c9d03225a2" userProvider="AD" userName="Kelly Marjanovic"/>
        <t:Anchor>
          <t:Comment id="764306134"/>
        </t:Anchor>
        <t:SetTitle title="Not sure why this is here?! @Chloe Chang is this a quarto glitch?"/>
      </t:Event>
    </t:History>
  </t:Task>
  <t:Task id="{DC97C551-4983-4345-B46E-6153537B164C}">
    <t:Anchor>
      <t:Comment id="1472263105"/>
    </t:Anchor>
    <t:History>
      <t:Event id="{D92147C0-F7FD-49F8-AFB7-110BD11F7C0C}" time="2024-09-06T22:50:12.526Z">
        <t:Attribution userId="S::kelly.marjanovic@twu.ca::940decf0-7254-485d-aa73-72c9d03225a2" userProvider="AD" userName="Kelly Marjanovic"/>
        <t:Anchor>
          <t:Comment id="1077008032"/>
        </t:Anchor>
        <t:Create/>
      </t:Event>
      <t:Event id="{82DAE35F-470D-480F-99DC-4C2BF6123F27}" time="2024-09-06T22:50:12.526Z">
        <t:Attribution userId="S::kelly.marjanovic@twu.ca::940decf0-7254-485d-aa73-72c9d03225a2" userProvider="AD" userName="Kelly Marjanovic"/>
        <t:Anchor>
          <t:Comment id="1077008032"/>
        </t:Anchor>
        <t:Assign userId="S::Colin.Madland@twu.ca::3b6f138c-4d05-4aaf-a088-a97798495bfd" userProvider="AD" userName="Colin Madland"/>
      </t:Event>
      <t:Event id="{1B3CDFD4-FAC6-4168-BE13-5575722D83FD}" time="2024-09-06T22:50:12.526Z">
        <t:Attribution userId="S::kelly.marjanovic@twu.ca::940decf0-7254-485d-aa73-72c9d03225a2" userProvider="AD" userName="Kelly Marjanovic"/>
        <t:Anchor>
          <t:Comment id="1077008032"/>
        </t:Anchor>
        <t:SetTitle title="@Colin Madland could you check this section?"/>
      </t:Event>
    </t:History>
  </t:Task>
  <t:Task id="{F6649BB9-5773-4764-A81F-E1B66EDF4EA6}">
    <t:Anchor>
      <t:Comment id="1527187100"/>
    </t:Anchor>
    <t:History>
      <t:Event id="{7189EA83-BF58-4641-B86F-2EF49CBCB13D}" time="2024-09-06T22:57:25.026Z">
        <t:Attribution userId="S::kelly.marjanovic@twu.ca::940decf0-7254-485d-aa73-72c9d03225a2" userProvider="AD" userName="Kelly Marjanovic"/>
        <t:Anchor>
          <t:Comment id="1491807894"/>
        </t:Anchor>
        <t:Create/>
      </t:Event>
      <t:Event id="{F90C5A8D-F1BB-4722-8D23-3931E8AC70F2}" time="2024-09-06T22:57:25.026Z">
        <t:Attribution userId="S::kelly.marjanovic@twu.ca::940decf0-7254-485d-aa73-72c9d03225a2" userProvider="AD" userName="Kelly Marjanovic"/>
        <t:Anchor>
          <t:Comment id="1491807894"/>
        </t:Anchor>
        <t:Assign userId="S::Colin.Madland@twu.ca::3b6f138c-4d05-4aaf-a088-a97798495bfd" userProvider="AD" userName="Colin Madland"/>
      </t:Event>
      <t:Event id="{02B3492B-F40E-426D-BC35-8E6F7CEFF000}" time="2024-09-06T22:57:25.026Z">
        <t:Attribution userId="S::kelly.marjanovic@twu.ca::940decf0-7254-485d-aa73-72c9d03225a2" userProvider="AD" userName="Kelly Marjanovic"/>
        <t:Anchor>
          <t:Comment id="1491807894"/>
        </t:Anchor>
        <t:SetTitle title="@Colin Madland let's keep this (as it's one of my fav scenes too! ;)"/>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4.png" Id="rId18" /><Relationship Type="http://schemas.microsoft.com/office/2011/relationships/people" Target="people.xml" Id="rId26"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omments" Target="comments.xml" Id="rId12" /><Relationship Type="http://schemas.openxmlformats.org/officeDocument/2006/relationships/image" Target="media/image3.png"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hyperlink" Target="https://www.youtube-nocookie.com/embed/0YhJxJZOWBw" TargetMode="Externa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styles" Target="styles.xml" Id="rId5" /><Relationship Type="http://schemas.microsoft.com/office/2018/08/relationships/commentsExtensible" Target="commentsExtensible.xml" Id="rId15" /><Relationship Type="http://schemas.openxmlformats.org/officeDocument/2006/relationships/image" Target="media/image1.png" Id="rId10" /><Relationship Type="http://schemas.openxmlformats.org/officeDocument/2006/relationships/image" Target="media/image5.png" Id="rId19" /><Relationship Type="http://schemas.openxmlformats.org/officeDocument/2006/relationships/numbering" Target="numbering.xml" Id="rId4" /><Relationship Type="http://schemas.microsoft.com/office/2016/09/relationships/commentsIds" Target="commentsIds.xml" Id="rId14" /><Relationship Type="http://schemas.openxmlformats.org/officeDocument/2006/relationships/theme" Target="theme/theme1.xml" Id="rId27" /><Relationship Type="http://schemas.microsoft.com/office/2019/05/relationships/documenttasks" Target="tasks.xml" Id="R0c2ee9a19c6a465e" /><Relationship Type="http://schemas.openxmlformats.org/officeDocument/2006/relationships/hyperlink" Target="https://en.wikipedia.org/wiki/Hyperlink" TargetMode="External" Id="R6b50a08a031a4c06" /><Relationship Type="http://schemas.openxmlformats.org/officeDocument/2006/relationships/hyperlink" Target="https://youtube.com" TargetMode="External" Id="Ra76c98084ce8437c" /><Relationship Type="http://schemas.openxmlformats.org/officeDocument/2006/relationships/hyperlink" Target="https://obsidian.md" TargetMode="External" Id="R4c2b4a4377694c30" /><Relationship Type="http://schemas.openxmlformats.org/officeDocument/2006/relationships/hyperlink" Target="https://www.zotero.org/" TargetMode="External" Id="R0a2da0c444e04969" /><Relationship Type="http://schemas.openxmlformats.org/officeDocument/2006/relationships/hyperlink" Target="https://www.litmaps.com/" TargetMode="External" Id="Rb2e4af3e3e9b489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1B38F1B60B6EA47BC78195E80293703" ma:contentTypeVersion="16" ma:contentTypeDescription="Create a new document." ma:contentTypeScope="" ma:versionID="f5eb08a2a74bde6c6084cef7a4534d2a">
  <xsd:schema xmlns:xsd="http://www.w3.org/2001/XMLSchema" xmlns:xs="http://www.w3.org/2001/XMLSchema" xmlns:p="http://schemas.microsoft.com/office/2006/metadata/properties" xmlns:ns2="49d705f2-2ccf-4334-aa50-f874a67b98f7" xmlns:ns3="c86c0f67-4c5d-441f-9bd8-74d90ef85cfe" targetNamespace="http://schemas.microsoft.com/office/2006/metadata/properties" ma:root="true" ma:fieldsID="c08355c22b2758f6a18049b30264c4e0" ns2:_="" ns3:_="">
    <xsd:import namespace="49d705f2-2ccf-4334-aa50-f874a67b98f7"/>
    <xsd:import namespace="c86c0f67-4c5d-441f-9bd8-74d90ef85cf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SearchProperties" minOccurs="0"/>
                <xsd:element ref="ns2:MediaServiceDateTaken" minOccurs="0"/>
                <xsd:element ref="ns2:MediaServiceObjectDetectorVersions" minOccurs="0"/>
                <xsd:element ref="ns2:MediaLengthInSecond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d705f2-2ccf-4334-aa50-f874a67b98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690e941-9b7d-4c07-9b13-2f4ad84e4591"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6c0f67-4c5d-441f-9bd8-74d90ef85c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c25aa8c-217b-47fd-ab74-dddac4fb94c9}" ma:internalName="TaxCatchAll" ma:showField="CatchAllData" ma:web="c86c0f67-4c5d-441f-9bd8-74d90ef85cf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9d705f2-2ccf-4334-aa50-f874a67b98f7">
      <Terms xmlns="http://schemas.microsoft.com/office/infopath/2007/PartnerControls"/>
    </lcf76f155ced4ddcb4097134ff3c332f>
    <TaxCatchAll xmlns="c86c0f67-4c5d-441f-9bd8-74d90ef85cfe" xsi:nil="true"/>
  </documentManagement>
</p:properties>
</file>

<file path=customXml/itemProps1.xml><?xml version="1.0" encoding="utf-8"?>
<ds:datastoreItem xmlns:ds="http://schemas.openxmlformats.org/officeDocument/2006/customXml" ds:itemID="{CF37CED4-A992-4EEA-B037-541DBD0049C5}">
  <ds:schemaRefs>
    <ds:schemaRef ds:uri="http://schemas.microsoft.com/sharepoint/v3/contenttype/forms"/>
  </ds:schemaRefs>
</ds:datastoreItem>
</file>

<file path=customXml/itemProps2.xml><?xml version="1.0" encoding="utf-8"?>
<ds:datastoreItem xmlns:ds="http://schemas.openxmlformats.org/officeDocument/2006/customXml" ds:itemID="{53A27878-7EE8-45D0-B399-1562F951AF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d705f2-2ccf-4334-aa50-f874a67b98f7"/>
    <ds:schemaRef ds:uri="c86c0f67-4c5d-441f-9bd8-74d90ef85c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0ECFA6-62A0-47FC-8F88-13FCF7221A7D}">
  <ds:schemaRefs>
    <ds:schemaRef ds:uri="http://schemas.microsoft.com/office/2006/metadata/properties"/>
    <ds:schemaRef ds:uri="http://schemas.microsoft.com/office/infopath/2007/PartnerControls"/>
    <ds:schemaRef ds:uri="49d705f2-2ccf-4334-aa50-f874a67b98f7"/>
    <ds:schemaRef ds:uri="c86c0f67-4c5d-441f-9bd8-74d90ef85cf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Snider</dc:creator>
  <cp:keywords/>
  <dc:description/>
  <cp:lastModifiedBy>Kelly Marjanovic</cp:lastModifiedBy>
  <cp:revision>17</cp:revision>
  <dcterms:created xsi:type="dcterms:W3CDTF">2024-08-01T07:41:00Z</dcterms:created>
  <dcterms:modified xsi:type="dcterms:W3CDTF">2024-09-06T23:07:29Z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0x01010011B38F1B60B6EA47BC78195E80293703</vt:lpwstr>
  </property>
  <property fmtid="{D5CDD505-2E9C-101B-9397-08002B2CF9AE}" pid="3" name="ZOTERO_PREF_1">
    <vt:lpwstr>&lt;data data-version="3" zotero-version="6.0.36"&gt;&lt;session id="iiixkJmX"/&gt;&lt;style id="http://www.zotero.org/styles/apa" locale="en-US" hasBibliography="1" bibliographyStyleHasBeenSet="1"/&gt;&lt;prefs&gt;&lt;pref name="fieldType" value="Field"/&gt;&lt;/prefs&gt;&lt;/data&gt;</vt:lpwstr>
  </property>
  <property fmtid="{D5CDD505-2E9C-101B-9397-08002B2CF9AE}" pid="4" name="MediaServiceImageTags">
    <vt:lpwstr/>
  </property>
</Properties>
</file>